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742" w:type="pct"/>
        <w:tblInd w:w="-702" w:type="dxa"/>
        <w:tblLook w:val="04A0" w:firstRow="1" w:lastRow="0" w:firstColumn="1" w:lastColumn="0" w:noHBand="0" w:noVBand="1"/>
      </w:tblPr>
      <w:tblGrid>
        <w:gridCol w:w="1481"/>
        <w:gridCol w:w="8888"/>
      </w:tblGrid>
      <w:tr w:rsidR="002A47BB" w:rsidRPr="00D33F4C" w14:paraId="1BCE5866" w14:textId="77777777" w:rsidTr="00210956">
        <w:tc>
          <w:tcPr>
            <w:tcW w:w="714" w:type="pct"/>
            <w:vMerge w:val="restart"/>
            <w:shd w:val="clear" w:color="auto" w:fill="auto"/>
          </w:tcPr>
          <w:p w14:paraId="0F638A73" w14:textId="5F12E62B" w:rsidR="002A47BB" w:rsidRPr="00D33F4C" w:rsidRDefault="000B3AC2" w:rsidP="00AD0A76">
            <w:pPr>
              <w:spacing w:before="0" w:after="0" w:line="240" w:lineRule="auto"/>
            </w:pPr>
            <w:bookmarkStart w:id="0" w:name="_Toc524172415"/>
            <w:bookmarkStart w:id="1" w:name="_Toc524172378"/>
            <w:bookmarkStart w:id="2" w:name="_Toc524180333"/>
            <w:r w:rsidRPr="008863C3">
              <w:rPr>
                <w:noProof/>
              </w:rPr>
              <w:drawing>
                <wp:inline distT="0" distB="0" distL="0" distR="0" wp14:anchorId="1624E634" wp14:editId="3E8CF598">
                  <wp:extent cx="723900" cy="38957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3900" cy="3895725"/>
                          </a:xfrm>
                          <a:prstGeom prst="rect">
                            <a:avLst/>
                          </a:prstGeom>
                          <a:noFill/>
                          <a:ln>
                            <a:noFill/>
                          </a:ln>
                        </pic:spPr>
                      </pic:pic>
                    </a:graphicData>
                  </a:graphic>
                </wp:inline>
              </w:drawing>
            </w:r>
          </w:p>
        </w:tc>
        <w:tc>
          <w:tcPr>
            <w:tcW w:w="4286" w:type="pct"/>
            <w:shd w:val="clear" w:color="auto" w:fill="auto"/>
          </w:tcPr>
          <w:p w14:paraId="78C31E36" w14:textId="77777777" w:rsidR="002A47BB" w:rsidRPr="00D33F4C" w:rsidRDefault="002A47BB" w:rsidP="00AD0A76">
            <w:pPr>
              <w:spacing w:before="0" w:after="0" w:line="240" w:lineRule="auto"/>
              <w:jc w:val="center"/>
              <w:rPr>
                <w:rFonts w:cs="Arial"/>
                <w:color w:val="EFA800"/>
                <w:sz w:val="44"/>
                <w:szCs w:val="48"/>
              </w:rPr>
            </w:pPr>
          </w:p>
          <w:p w14:paraId="706B05E9" w14:textId="77777777" w:rsidR="002A47BB" w:rsidRDefault="002A47BB" w:rsidP="00AD0A76">
            <w:pPr>
              <w:spacing w:before="0" w:after="0" w:line="240" w:lineRule="auto"/>
              <w:jc w:val="center"/>
              <w:rPr>
                <w:rFonts w:cs="Arial"/>
                <w:color w:val="EFA800"/>
                <w:sz w:val="44"/>
                <w:szCs w:val="48"/>
              </w:rPr>
            </w:pPr>
          </w:p>
          <w:p w14:paraId="54CEA511" w14:textId="77777777" w:rsidR="00880B69" w:rsidRDefault="00880B69" w:rsidP="00AD0A76">
            <w:pPr>
              <w:spacing w:before="0" w:after="0" w:line="240" w:lineRule="auto"/>
              <w:jc w:val="center"/>
              <w:rPr>
                <w:rFonts w:cs="Arial"/>
                <w:color w:val="EFA800"/>
                <w:sz w:val="44"/>
                <w:szCs w:val="48"/>
              </w:rPr>
            </w:pPr>
          </w:p>
          <w:p w14:paraId="169F6CE6" w14:textId="77777777" w:rsidR="00880B69" w:rsidRDefault="00880B69" w:rsidP="00AD0A76">
            <w:pPr>
              <w:spacing w:before="0" w:after="0" w:line="240" w:lineRule="auto"/>
              <w:jc w:val="center"/>
              <w:rPr>
                <w:rFonts w:cs="Arial"/>
                <w:color w:val="EFA800"/>
                <w:sz w:val="44"/>
                <w:szCs w:val="48"/>
              </w:rPr>
            </w:pPr>
          </w:p>
          <w:p w14:paraId="7D21605C" w14:textId="77777777" w:rsidR="00880B69" w:rsidRPr="00D33F4C" w:rsidRDefault="00880B69" w:rsidP="00AD0A76">
            <w:pPr>
              <w:spacing w:before="0" w:after="0" w:line="240" w:lineRule="auto"/>
              <w:jc w:val="center"/>
              <w:rPr>
                <w:rFonts w:cs="Arial"/>
                <w:color w:val="EFA800"/>
                <w:sz w:val="44"/>
                <w:szCs w:val="48"/>
              </w:rPr>
            </w:pPr>
          </w:p>
          <w:p w14:paraId="047A9B18" w14:textId="77777777" w:rsidR="002A47BB" w:rsidRDefault="002A47BB" w:rsidP="00AD0A76">
            <w:pPr>
              <w:spacing w:before="0" w:after="0" w:line="240" w:lineRule="auto"/>
              <w:jc w:val="center"/>
              <w:rPr>
                <w:rFonts w:cs="Arial"/>
                <w:b/>
                <w:color w:val="EFA800"/>
                <w:sz w:val="44"/>
                <w:szCs w:val="48"/>
              </w:rPr>
            </w:pPr>
          </w:p>
          <w:p w14:paraId="6E9C89F5" w14:textId="77777777" w:rsidR="00E0550A" w:rsidRPr="00E0550A" w:rsidRDefault="00E0550A" w:rsidP="00E0550A">
            <w:pPr>
              <w:spacing w:before="0" w:after="0" w:line="240" w:lineRule="auto"/>
              <w:jc w:val="center"/>
              <w:rPr>
                <w:rFonts w:cs="Arial"/>
                <w:b/>
                <w:color w:val="EFA800"/>
                <w:sz w:val="44"/>
                <w:szCs w:val="48"/>
              </w:rPr>
            </w:pPr>
          </w:p>
          <w:p w14:paraId="06657C96" w14:textId="77777777" w:rsidR="00E0550A" w:rsidRPr="00A42FF0" w:rsidRDefault="00E2062B" w:rsidP="00E0550A">
            <w:pPr>
              <w:spacing w:before="0" w:after="0" w:line="240" w:lineRule="auto"/>
              <w:jc w:val="center"/>
              <w:rPr>
                <w:rFonts w:cs="Arial"/>
                <w:b/>
                <w:color w:val="200886"/>
                <w:sz w:val="44"/>
                <w:szCs w:val="48"/>
              </w:rPr>
            </w:pPr>
            <w:r>
              <w:rPr>
                <w:rFonts w:cs="Arial"/>
                <w:b/>
                <w:color w:val="200886"/>
                <w:sz w:val="44"/>
                <w:szCs w:val="48"/>
              </w:rPr>
              <w:t>Home Stay</w:t>
            </w:r>
          </w:p>
          <w:p w14:paraId="7E692E47" w14:textId="77777777" w:rsidR="00E0550A" w:rsidRPr="00A42FF0" w:rsidRDefault="00E0550A" w:rsidP="00E0550A">
            <w:pPr>
              <w:spacing w:before="0" w:after="0" w:line="240" w:lineRule="auto"/>
              <w:jc w:val="center"/>
              <w:rPr>
                <w:rFonts w:cs="Arial"/>
                <w:b/>
                <w:color w:val="200886"/>
                <w:sz w:val="44"/>
                <w:szCs w:val="48"/>
              </w:rPr>
            </w:pPr>
          </w:p>
          <w:p w14:paraId="242144F1" w14:textId="77777777" w:rsidR="00E0550A" w:rsidRDefault="003710FF" w:rsidP="00E0550A">
            <w:pPr>
              <w:spacing w:before="0" w:after="0" w:line="240" w:lineRule="auto"/>
              <w:jc w:val="center"/>
              <w:rPr>
                <w:rFonts w:cs="Arial"/>
                <w:b/>
                <w:color w:val="200886"/>
                <w:sz w:val="44"/>
                <w:szCs w:val="48"/>
              </w:rPr>
            </w:pPr>
            <w:r w:rsidRPr="00A42FF0">
              <w:rPr>
                <w:rFonts w:cs="Arial"/>
                <w:b/>
                <w:color w:val="200886"/>
                <w:sz w:val="44"/>
                <w:szCs w:val="48"/>
              </w:rPr>
              <w:t xml:space="preserve">Technical </w:t>
            </w:r>
            <w:r w:rsidR="004711B6" w:rsidRPr="00A42FF0">
              <w:rPr>
                <w:rFonts w:cs="Arial"/>
                <w:b/>
                <w:color w:val="200886"/>
                <w:sz w:val="44"/>
                <w:szCs w:val="48"/>
              </w:rPr>
              <w:t>Design</w:t>
            </w:r>
            <w:r w:rsidR="0059743C" w:rsidRPr="00A42FF0">
              <w:rPr>
                <w:rFonts w:cs="Arial"/>
                <w:b/>
                <w:color w:val="200886"/>
                <w:sz w:val="44"/>
                <w:szCs w:val="48"/>
              </w:rPr>
              <w:t xml:space="preserve"> Document</w:t>
            </w:r>
          </w:p>
          <w:p w14:paraId="2B5EA1CD" w14:textId="77777777" w:rsidR="00E2062B" w:rsidRDefault="00E2062B" w:rsidP="00E0550A">
            <w:pPr>
              <w:spacing w:before="0" w:after="0" w:line="240" w:lineRule="auto"/>
              <w:jc w:val="center"/>
              <w:rPr>
                <w:rFonts w:cs="Arial"/>
                <w:b/>
                <w:color w:val="200886"/>
                <w:sz w:val="44"/>
                <w:szCs w:val="48"/>
              </w:rPr>
            </w:pPr>
          </w:p>
          <w:p w14:paraId="6871FD8D" w14:textId="77777777" w:rsidR="00E2062B" w:rsidRPr="00A42FF0" w:rsidRDefault="00E2062B" w:rsidP="00E0550A">
            <w:pPr>
              <w:spacing w:before="0" w:after="0" w:line="240" w:lineRule="auto"/>
              <w:jc w:val="center"/>
              <w:rPr>
                <w:rFonts w:cs="Arial"/>
                <w:b/>
                <w:color w:val="200886"/>
                <w:sz w:val="44"/>
                <w:szCs w:val="48"/>
              </w:rPr>
            </w:pPr>
            <w:r>
              <w:rPr>
                <w:rFonts w:cs="Arial"/>
                <w:b/>
                <w:color w:val="200886"/>
                <w:sz w:val="44"/>
                <w:szCs w:val="48"/>
              </w:rPr>
              <w:t>1.0</w:t>
            </w:r>
          </w:p>
          <w:p w14:paraId="78190062" w14:textId="77777777" w:rsidR="00E0550A" w:rsidRPr="00141E67" w:rsidRDefault="00E0550A" w:rsidP="00E0550A">
            <w:pPr>
              <w:spacing w:before="0" w:after="0" w:line="240" w:lineRule="auto"/>
              <w:jc w:val="center"/>
              <w:rPr>
                <w:rFonts w:cs="Arial"/>
                <w:b/>
                <w:color w:val="2F5496"/>
                <w:sz w:val="44"/>
                <w:szCs w:val="48"/>
              </w:rPr>
            </w:pPr>
          </w:p>
          <w:p w14:paraId="72309A99" w14:textId="77777777" w:rsidR="002A47BB" w:rsidRDefault="002A47BB" w:rsidP="00880B69">
            <w:pPr>
              <w:spacing w:before="0" w:after="0" w:line="240" w:lineRule="auto"/>
              <w:jc w:val="center"/>
              <w:rPr>
                <w:rFonts w:cs="Arial"/>
                <w:color w:val="EFA800"/>
                <w:sz w:val="44"/>
                <w:szCs w:val="48"/>
              </w:rPr>
            </w:pPr>
          </w:p>
          <w:p w14:paraId="4DA7C81B" w14:textId="77777777" w:rsidR="00880B69" w:rsidRDefault="00880B69" w:rsidP="00880B69">
            <w:pPr>
              <w:spacing w:before="0" w:after="0" w:line="240" w:lineRule="auto"/>
              <w:jc w:val="center"/>
              <w:rPr>
                <w:rFonts w:cs="Arial"/>
                <w:color w:val="EFA800"/>
                <w:sz w:val="44"/>
                <w:szCs w:val="48"/>
              </w:rPr>
            </w:pPr>
          </w:p>
          <w:p w14:paraId="38B49CA2" w14:textId="77777777" w:rsidR="00880B69" w:rsidRDefault="00880B69" w:rsidP="00880B69">
            <w:pPr>
              <w:spacing w:before="0" w:after="0" w:line="240" w:lineRule="auto"/>
              <w:jc w:val="center"/>
              <w:rPr>
                <w:rFonts w:cs="Arial"/>
                <w:color w:val="EFA800"/>
                <w:sz w:val="44"/>
                <w:szCs w:val="48"/>
              </w:rPr>
            </w:pPr>
          </w:p>
          <w:p w14:paraId="03E9D11E" w14:textId="77777777" w:rsidR="00880B69" w:rsidRDefault="00880B69" w:rsidP="00880B69">
            <w:pPr>
              <w:spacing w:before="0" w:after="0" w:line="240" w:lineRule="auto"/>
              <w:jc w:val="center"/>
              <w:rPr>
                <w:rFonts w:cs="Arial"/>
                <w:color w:val="EFA800"/>
                <w:sz w:val="44"/>
                <w:szCs w:val="48"/>
              </w:rPr>
            </w:pPr>
          </w:p>
          <w:p w14:paraId="3C080C58" w14:textId="77777777" w:rsidR="00880B69" w:rsidRPr="00D33F4C" w:rsidRDefault="00880B69" w:rsidP="00880B69">
            <w:pPr>
              <w:spacing w:before="0" w:after="0" w:line="240" w:lineRule="auto"/>
              <w:jc w:val="center"/>
              <w:rPr>
                <w:rFonts w:cs="Arial"/>
                <w:color w:val="EFA800"/>
                <w:sz w:val="44"/>
                <w:szCs w:val="48"/>
              </w:rPr>
            </w:pPr>
          </w:p>
        </w:tc>
      </w:tr>
      <w:tr w:rsidR="002A47BB" w:rsidRPr="00D33F4C" w14:paraId="1229E1B9" w14:textId="77777777" w:rsidTr="00210956">
        <w:tc>
          <w:tcPr>
            <w:tcW w:w="714" w:type="pct"/>
            <w:vMerge/>
            <w:shd w:val="clear" w:color="auto" w:fill="auto"/>
          </w:tcPr>
          <w:p w14:paraId="5621FF05" w14:textId="77777777" w:rsidR="002A47BB" w:rsidRPr="00D33F4C" w:rsidRDefault="002A47BB" w:rsidP="00AD0A76">
            <w:pPr>
              <w:spacing w:before="0" w:after="0" w:line="240" w:lineRule="auto"/>
            </w:pPr>
          </w:p>
        </w:tc>
        <w:tc>
          <w:tcPr>
            <w:tcW w:w="4286" w:type="pct"/>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0"/>
              <w:gridCol w:w="2442"/>
              <w:gridCol w:w="2430"/>
              <w:gridCol w:w="2430"/>
            </w:tblGrid>
            <w:tr w:rsidR="002A47BB" w14:paraId="4D051793" w14:textId="77777777" w:rsidTr="0059743C">
              <w:trPr>
                <w:trHeight w:val="576"/>
                <w:jc w:val="center"/>
              </w:trPr>
              <w:tc>
                <w:tcPr>
                  <w:tcW w:w="1367" w:type="dxa"/>
                  <w:tcBorders>
                    <w:bottom w:val="single" w:sz="4" w:space="0" w:color="auto"/>
                  </w:tcBorders>
                  <w:shd w:val="clear" w:color="auto" w:fill="E6E6E6"/>
                  <w:vAlign w:val="center"/>
                </w:tcPr>
                <w:p w14:paraId="714144F8" w14:textId="77777777" w:rsidR="002A47BB" w:rsidRPr="00A548A7" w:rsidRDefault="002A47BB" w:rsidP="00AD0A76">
                  <w:pPr>
                    <w:spacing w:before="0" w:after="0" w:line="240" w:lineRule="auto"/>
                    <w:jc w:val="center"/>
                    <w:rPr>
                      <w:rFonts w:cs="Arial"/>
                    </w:rPr>
                  </w:pPr>
                </w:p>
              </w:tc>
              <w:tc>
                <w:tcPr>
                  <w:tcW w:w="2503" w:type="dxa"/>
                  <w:shd w:val="clear" w:color="auto" w:fill="E6E6E6"/>
                  <w:vAlign w:val="center"/>
                </w:tcPr>
                <w:p w14:paraId="6FFFDC58" w14:textId="77777777" w:rsidR="002A47BB" w:rsidRPr="00A548A7" w:rsidRDefault="002A47BB" w:rsidP="00AD0A76">
                  <w:pPr>
                    <w:spacing w:before="0" w:after="0" w:line="240" w:lineRule="auto"/>
                    <w:ind w:left="115"/>
                    <w:jc w:val="center"/>
                    <w:rPr>
                      <w:rFonts w:cs="Arial"/>
                      <w:b/>
                    </w:rPr>
                  </w:pPr>
                  <w:r w:rsidRPr="00A548A7">
                    <w:rPr>
                      <w:rFonts w:cs="Arial"/>
                      <w:b/>
                    </w:rPr>
                    <w:t>Prepared By / Last Updated By</w:t>
                  </w:r>
                </w:p>
              </w:tc>
              <w:tc>
                <w:tcPr>
                  <w:tcW w:w="2502" w:type="dxa"/>
                  <w:shd w:val="clear" w:color="auto" w:fill="E6E6E6"/>
                  <w:vAlign w:val="center"/>
                </w:tcPr>
                <w:p w14:paraId="45B51EB8" w14:textId="77777777" w:rsidR="002A47BB" w:rsidRPr="00A548A7" w:rsidRDefault="002A47BB" w:rsidP="00AD0A76">
                  <w:pPr>
                    <w:spacing w:before="0" w:after="0" w:line="240" w:lineRule="auto"/>
                    <w:jc w:val="center"/>
                    <w:rPr>
                      <w:rFonts w:cs="Arial"/>
                      <w:b/>
                    </w:rPr>
                  </w:pPr>
                  <w:r w:rsidRPr="00A548A7">
                    <w:rPr>
                      <w:rFonts w:cs="Arial"/>
                      <w:b/>
                    </w:rPr>
                    <w:t>Reviewed By</w:t>
                  </w:r>
                </w:p>
              </w:tc>
              <w:tc>
                <w:tcPr>
                  <w:tcW w:w="2502" w:type="dxa"/>
                  <w:shd w:val="clear" w:color="auto" w:fill="E6E6E6"/>
                  <w:vAlign w:val="center"/>
                </w:tcPr>
                <w:p w14:paraId="50685155" w14:textId="77777777" w:rsidR="002A47BB" w:rsidRPr="00A548A7" w:rsidRDefault="002A47BB" w:rsidP="00AD0A76">
                  <w:pPr>
                    <w:spacing w:before="0" w:after="0" w:line="240" w:lineRule="auto"/>
                    <w:jc w:val="center"/>
                    <w:rPr>
                      <w:rFonts w:cs="Arial"/>
                      <w:b/>
                    </w:rPr>
                  </w:pPr>
                  <w:r w:rsidRPr="00A548A7">
                    <w:rPr>
                      <w:rFonts w:cs="Arial"/>
                      <w:b/>
                    </w:rPr>
                    <w:t>Approved By</w:t>
                  </w:r>
                </w:p>
              </w:tc>
            </w:tr>
            <w:tr w:rsidR="001210C5" w14:paraId="0AA6C88F" w14:textId="77777777" w:rsidTr="0059743C">
              <w:trPr>
                <w:trHeight w:val="576"/>
                <w:jc w:val="center"/>
              </w:trPr>
              <w:tc>
                <w:tcPr>
                  <w:tcW w:w="1367" w:type="dxa"/>
                  <w:shd w:val="clear" w:color="auto" w:fill="E6E6E6"/>
                  <w:vAlign w:val="center"/>
                </w:tcPr>
                <w:p w14:paraId="5766393E" w14:textId="77777777" w:rsidR="001210C5" w:rsidRPr="00A548A7" w:rsidRDefault="001210C5" w:rsidP="001210C5">
                  <w:pPr>
                    <w:spacing w:before="0" w:after="0" w:line="240" w:lineRule="auto"/>
                    <w:jc w:val="center"/>
                    <w:rPr>
                      <w:rFonts w:cs="Arial"/>
                      <w:b/>
                    </w:rPr>
                  </w:pPr>
                  <w:r w:rsidRPr="00A548A7">
                    <w:rPr>
                      <w:rFonts w:cs="Arial"/>
                      <w:b/>
                    </w:rPr>
                    <w:t>Name</w:t>
                  </w:r>
                </w:p>
              </w:tc>
              <w:tc>
                <w:tcPr>
                  <w:tcW w:w="2503" w:type="dxa"/>
                  <w:vAlign w:val="center"/>
                </w:tcPr>
                <w:p w14:paraId="07AEED5F" w14:textId="77777777" w:rsidR="001210C5" w:rsidRPr="00A548A7" w:rsidRDefault="00686688" w:rsidP="00D90227">
                  <w:pPr>
                    <w:spacing w:before="0" w:after="0" w:line="240" w:lineRule="auto"/>
                    <w:jc w:val="center"/>
                    <w:rPr>
                      <w:rFonts w:cs="Arial"/>
                    </w:rPr>
                  </w:pPr>
                  <w:r>
                    <w:rPr>
                      <w:rFonts w:cs="Arial"/>
                    </w:rPr>
                    <w:t>Gunjan Kumari</w:t>
                  </w:r>
                </w:p>
              </w:tc>
              <w:tc>
                <w:tcPr>
                  <w:tcW w:w="2502" w:type="dxa"/>
                  <w:vAlign w:val="center"/>
                </w:tcPr>
                <w:p w14:paraId="5CD513ED" w14:textId="77777777" w:rsidR="001210C5" w:rsidRPr="00A548A7" w:rsidRDefault="00D90227" w:rsidP="001210C5">
                  <w:pPr>
                    <w:spacing w:before="0" w:after="0" w:line="240" w:lineRule="auto"/>
                    <w:jc w:val="center"/>
                    <w:rPr>
                      <w:rFonts w:cs="Arial"/>
                    </w:rPr>
                  </w:pPr>
                  <w:r>
                    <w:rPr>
                      <w:rFonts w:cs="Arial"/>
                    </w:rPr>
                    <w:t xml:space="preserve">Syed </w:t>
                  </w:r>
                  <w:proofErr w:type="spellStart"/>
                  <w:r>
                    <w:rPr>
                      <w:rFonts w:cs="Arial"/>
                    </w:rPr>
                    <w:t>Moosa</w:t>
                  </w:r>
                  <w:proofErr w:type="spellEnd"/>
                  <w:r>
                    <w:rPr>
                      <w:rFonts w:cs="Arial"/>
                    </w:rPr>
                    <w:t xml:space="preserve"> Kadir</w:t>
                  </w:r>
                </w:p>
              </w:tc>
              <w:tc>
                <w:tcPr>
                  <w:tcW w:w="2502" w:type="dxa"/>
                  <w:vAlign w:val="center"/>
                </w:tcPr>
                <w:p w14:paraId="756A50B3" w14:textId="77777777" w:rsidR="001210C5" w:rsidRPr="00A548A7" w:rsidRDefault="00D90227" w:rsidP="001210C5">
                  <w:pPr>
                    <w:spacing w:before="0" w:after="0" w:line="240" w:lineRule="auto"/>
                    <w:jc w:val="center"/>
                    <w:rPr>
                      <w:rFonts w:cs="Arial"/>
                    </w:rPr>
                  </w:pPr>
                  <w:r>
                    <w:rPr>
                      <w:rFonts w:cs="Arial"/>
                    </w:rPr>
                    <w:t xml:space="preserve">Syed </w:t>
                  </w:r>
                  <w:proofErr w:type="spellStart"/>
                  <w:r>
                    <w:rPr>
                      <w:rFonts w:cs="Arial"/>
                    </w:rPr>
                    <w:t>Moosa</w:t>
                  </w:r>
                  <w:proofErr w:type="spellEnd"/>
                  <w:r>
                    <w:rPr>
                      <w:rFonts w:cs="Arial"/>
                    </w:rPr>
                    <w:t xml:space="preserve"> Kadir</w:t>
                  </w:r>
                </w:p>
              </w:tc>
            </w:tr>
            <w:tr w:rsidR="001210C5" w14:paraId="0E41734E" w14:textId="77777777" w:rsidTr="0059743C">
              <w:trPr>
                <w:trHeight w:val="576"/>
                <w:jc w:val="center"/>
              </w:trPr>
              <w:tc>
                <w:tcPr>
                  <w:tcW w:w="1367" w:type="dxa"/>
                  <w:shd w:val="clear" w:color="auto" w:fill="E6E6E6"/>
                  <w:vAlign w:val="center"/>
                </w:tcPr>
                <w:p w14:paraId="3B68CE39" w14:textId="77777777" w:rsidR="001210C5" w:rsidRPr="00A548A7" w:rsidRDefault="001210C5" w:rsidP="001210C5">
                  <w:pPr>
                    <w:spacing w:before="0" w:after="0" w:line="240" w:lineRule="auto"/>
                    <w:jc w:val="center"/>
                    <w:rPr>
                      <w:rFonts w:cs="Arial"/>
                      <w:b/>
                    </w:rPr>
                  </w:pPr>
                  <w:r w:rsidRPr="00A548A7">
                    <w:rPr>
                      <w:rFonts w:cs="Arial"/>
                      <w:b/>
                    </w:rPr>
                    <w:t>Role</w:t>
                  </w:r>
                </w:p>
              </w:tc>
              <w:tc>
                <w:tcPr>
                  <w:tcW w:w="2503" w:type="dxa"/>
                  <w:vAlign w:val="center"/>
                </w:tcPr>
                <w:p w14:paraId="3EBC23FE" w14:textId="77777777" w:rsidR="001210C5" w:rsidRPr="00A548A7" w:rsidRDefault="00D90227" w:rsidP="001210C5">
                  <w:pPr>
                    <w:spacing w:before="0" w:after="0" w:line="240" w:lineRule="auto"/>
                    <w:jc w:val="center"/>
                    <w:rPr>
                      <w:rFonts w:cs="Arial"/>
                    </w:rPr>
                  </w:pPr>
                  <w:r>
                    <w:rPr>
                      <w:rFonts w:cs="Arial"/>
                    </w:rPr>
                    <w:t>Programmer Analyst Trainee</w:t>
                  </w:r>
                </w:p>
              </w:tc>
              <w:tc>
                <w:tcPr>
                  <w:tcW w:w="2502" w:type="dxa"/>
                  <w:vAlign w:val="center"/>
                </w:tcPr>
                <w:p w14:paraId="52BDA575" w14:textId="77777777" w:rsidR="001210C5" w:rsidRPr="00A548A7" w:rsidRDefault="00D90227" w:rsidP="001210C5">
                  <w:pPr>
                    <w:spacing w:before="0" w:after="0" w:line="240" w:lineRule="auto"/>
                    <w:jc w:val="center"/>
                    <w:rPr>
                      <w:rFonts w:cs="Arial"/>
                    </w:rPr>
                  </w:pPr>
                  <w:r>
                    <w:rPr>
                      <w:rFonts w:cs="Arial"/>
                    </w:rPr>
                    <w:t>Trainer</w:t>
                  </w:r>
                </w:p>
              </w:tc>
              <w:tc>
                <w:tcPr>
                  <w:tcW w:w="2502" w:type="dxa"/>
                  <w:vAlign w:val="center"/>
                </w:tcPr>
                <w:p w14:paraId="50815FB5" w14:textId="77777777" w:rsidR="001210C5" w:rsidRPr="00A548A7" w:rsidRDefault="00D90227" w:rsidP="001210C5">
                  <w:pPr>
                    <w:spacing w:before="0" w:after="0" w:line="240" w:lineRule="auto"/>
                    <w:jc w:val="center"/>
                    <w:rPr>
                      <w:rFonts w:cs="Arial"/>
                    </w:rPr>
                  </w:pPr>
                  <w:r>
                    <w:rPr>
                      <w:rFonts w:cs="Arial"/>
                    </w:rPr>
                    <w:t>Trainer</w:t>
                  </w:r>
                </w:p>
              </w:tc>
            </w:tr>
            <w:tr w:rsidR="001210C5" w14:paraId="4B89EF37" w14:textId="77777777" w:rsidTr="0059743C">
              <w:trPr>
                <w:trHeight w:val="576"/>
                <w:jc w:val="center"/>
              </w:trPr>
              <w:tc>
                <w:tcPr>
                  <w:tcW w:w="1367" w:type="dxa"/>
                  <w:shd w:val="clear" w:color="auto" w:fill="E6E6E6"/>
                  <w:vAlign w:val="center"/>
                </w:tcPr>
                <w:p w14:paraId="7FF134EC" w14:textId="77777777" w:rsidR="001210C5" w:rsidRPr="00A548A7" w:rsidRDefault="001210C5" w:rsidP="001210C5">
                  <w:pPr>
                    <w:spacing w:before="0" w:after="0" w:line="240" w:lineRule="auto"/>
                    <w:jc w:val="center"/>
                    <w:rPr>
                      <w:rFonts w:cs="Arial"/>
                      <w:b/>
                    </w:rPr>
                  </w:pPr>
                  <w:r w:rsidRPr="00A548A7">
                    <w:rPr>
                      <w:rFonts w:cs="Arial"/>
                      <w:b/>
                    </w:rPr>
                    <w:t>Signature</w:t>
                  </w:r>
                </w:p>
              </w:tc>
              <w:tc>
                <w:tcPr>
                  <w:tcW w:w="2503" w:type="dxa"/>
                  <w:vAlign w:val="center"/>
                </w:tcPr>
                <w:p w14:paraId="63884DC6" w14:textId="77777777" w:rsidR="001210C5" w:rsidRPr="00A548A7" w:rsidRDefault="00D90227" w:rsidP="001210C5">
                  <w:pPr>
                    <w:spacing w:before="0" w:after="0" w:line="240" w:lineRule="auto"/>
                    <w:jc w:val="center"/>
                    <w:rPr>
                      <w:rFonts w:cs="Arial"/>
                    </w:rPr>
                  </w:pPr>
                  <w:r>
                    <w:rPr>
                      <w:rFonts w:cs="Arial"/>
                    </w:rPr>
                    <w:t>Gunjan Kumari</w:t>
                  </w:r>
                </w:p>
              </w:tc>
              <w:tc>
                <w:tcPr>
                  <w:tcW w:w="2502" w:type="dxa"/>
                  <w:vAlign w:val="center"/>
                </w:tcPr>
                <w:p w14:paraId="7F1C917F" w14:textId="77777777" w:rsidR="001210C5" w:rsidRPr="00A548A7" w:rsidRDefault="001210C5" w:rsidP="001210C5">
                  <w:pPr>
                    <w:spacing w:before="0" w:after="0" w:line="240" w:lineRule="auto"/>
                    <w:jc w:val="center"/>
                    <w:rPr>
                      <w:rFonts w:cs="Arial"/>
                    </w:rPr>
                  </w:pPr>
                </w:p>
              </w:tc>
              <w:tc>
                <w:tcPr>
                  <w:tcW w:w="2502" w:type="dxa"/>
                  <w:vAlign w:val="center"/>
                </w:tcPr>
                <w:p w14:paraId="0606BCE9" w14:textId="77777777" w:rsidR="001210C5" w:rsidRPr="00A548A7" w:rsidRDefault="001210C5" w:rsidP="001210C5">
                  <w:pPr>
                    <w:spacing w:before="0" w:after="0" w:line="240" w:lineRule="auto"/>
                    <w:jc w:val="center"/>
                    <w:rPr>
                      <w:rFonts w:cs="Arial"/>
                    </w:rPr>
                  </w:pPr>
                </w:p>
              </w:tc>
            </w:tr>
            <w:tr w:rsidR="001210C5" w14:paraId="4F343D57" w14:textId="77777777" w:rsidTr="0059743C">
              <w:trPr>
                <w:trHeight w:val="576"/>
                <w:jc w:val="center"/>
              </w:trPr>
              <w:tc>
                <w:tcPr>
                  <w:tcW w:w="1367" w:type="dxa"/>
                  <w:shd w:val="clear" w:color="auto" w:fill="E6E6E6"/>
                  <w:vAlign w:val="center"/>
                </w:tcPr>
                <w:p w14:paraId="05AAF025" w14:textId="77777777" w:rsidR="001210C5" w:rsidRPr="00A548A7" w:rsidRDefault="001210C5" w:rsidP="001210C5">
                  <w:pPr>
                    <w:spacing w:before="0" w:after="0" w:line="240" w:lineRule="auto"/>
                    <w:jc w:val="center"/>
                    <w:rPr>
                      <w:rFonts w:cs="Arial"/>
                      <w:b/>
                    </w:rPr>
                  </w:pPr>
                  <w:r w:rsidRPr="00A548A7">
                    <w:rPr>
                      <w:rFonts w:cs="Arial"/>
                      <w:b/>
                    </w:rPr>
                    <w:t>Date</w:t>
                  </w:r>
                </w:p>
              </w:tc>
              <w:tc>
                <w:tcPr>
                  <w:tcW w:w="2503" w:type="dxa"/>
                  <w:vAlign w:val="center"/>
                </w:tcPr>
                <w:p w14:paraId="09CB62C8" w14:textId="7A2CCAB5" w:rsidR="001210C5" w:rsidRPr="00A548A7" w:rsidRDefault="00E944F7" w:rsidP="001210C5">
                  <w:pPr>
                    <w:spacing w:before="0" w:after="0" w:line="240" w:lineRule="auto"/>
                    <w:jc w:val="center"/>
                    <w:rPr>
                      <w:rFonts w:cs="Arial"/>
                    </w:rPr>
                  </w:pPr>
                  <w:r>
                    <w:rPr>
                      <w:rFonts w:cs="Arial"/>
                    </w:rPr>
                    <w:t>2</w:t>
                  </w:r>
                  <w:r w:rsidR="00370C55">
                    <w:rPr>
                      <w:rFonts w:cs="Arial"/>
                    </w:rPr>
                    <w:t>4</w:t>
                  </w:r>
                  <w:r w:rsidR="00686688">
                    <w:rPr>
                      <w:rFonts w:cs="Arial"/>
                    </w:rPr>
                    <w:t>-01-2022</w:t>
                  </w:r>
                </w:p>
              </w:tc>
              <w:tc>
                <w:tcPr>
                  <w:tcW w:w="2502" w:type="dxa"/>
                  <w:vAlign w:val="center"/>
                </w:tcPr>
                <w:p w14:paraId="5A9953FE" w14:textId="77777777" w:rsidR="001210C5" w:rsidRPr="00A548A7" w:rsidRDefault="001210C5" w:rsidP="001210C5">
                  <w:pPr>
                    <w:spacing w:before="0" w:after="0" w:line="240" w:lineRule="auto"/>
                    <w:jc w:val="center"/>
                    <w:rPr>
                      <w:rFonts w:cs="Arial"/>
                    </w:rPr>
                  </w:pPr>
                </w:p>
              </w:tc>
              <w:tc>
                <w:tcPr>
                  <w:tcW w:w="2502" w:type="dxa"/>
                  <w:vAlign w:val="center"/>
                </w:tcPr>
                <w:p w14:paraId="47382019" w14:textId="77777777" w:rsidR="001210C5" w:rsidRPr="00A548A7" w:rsidRDefault="001210C5" w:rsidP="001210C5">
                  <w:pPr>
                    <w:spacing w:before="0" w:after="0" w:line="240" w:lineRule="auto"/>
                    <w:jc w:val="center"/>
                    <w:rPr>
                      <w:rFonts w:cs="Arial"/>
                    </w:rPr>
                  </w:pPr>
                </w:p>
              </w:tc>
            </w:tr>
          </w:tbl>
          <w:p w14:paraId="22221FC7" w14:textId="77777777" w:rsidR="002A47BB" w:rsidRPr="00D33F4C" w:rsidRDefault="002A47BB" w:rsidP="00AD0A76">
            <w:pPr>
              <w:spacing w:before="0" w:after="0" w:line="240" w:lineRule="auto"/>
            </w:pPr>
          </w:p>
        </w:tc>
      </w:tr>
      <w:tr w:rsidR="002A47BB" w:rsidRPr="00D33F4C" w14:paraId="4FF74753" w14:textId="77777777" w:rsidTr="00210956">
        <w:tc>
          <w:tcPr>
            <w:tcW w:w="714" w:type="pct"/>
            <w:vMerge/>
            <w:shd w:val="clear" w:color="auto" w:fill="auto"/>
          </w:tcPr>
          <w:p w14:paraId="6BC5342C" w14:textId="77777777" w:rsidR="002A47BB" w:rsidRPr="00D33F4C" w:rsidRDefault="002A47BB" w:rsidP="00AD0A76">
            <w:pPr>
              <w:spacing w:before="0" w:after="0" w:line="240" w:lineRule="auto"/>
            </w:pPr>
          </w:p>
        </w:tc>
        <w:tc>
          <w:tcPr>
            <w:tcW w:w="4286" w:type="pct"/>
            <w:shd w:val="clear" w:color="auto" w:fill="auto"/>
          </w:tcPr>
          <w:p w14:paraId="076F5E25" w14:textId="77777777" w:rsidR="002A47BB" w:rsidRPr="00D33F4C" w:rsidRDefault="002A47BB" w:rsidP="00AD0A76">
            <w:pPr>
              <w:spacing w:before="0" w:after="0" w:line="240" w:lineRule="auto"/>
              <w:jc w:val="both"/>
              <w:rPr>
                <w:rFonts w:cs="Arial"/>
              </w:rPr>
            </w:pPr>
          </w:p>
          <w:p w14:paraId="567B631E" w14:textId="77777777" w:rsidR="002A47BB" w:rsidRPr="00D33F4C" w:rsidRDefault="002A47BB" w:rsidP="00AD0A76">
            <w:pPr>
              <w:spacing w:before="0" w:after="0" w:line="240" w:lineRule="auto"/>
              <w:jc w:val="both"/>
              <w:rPr>
                <w:rFonts w:cs="Arial"/>
              </w:rPr>
            </w:pPr>
          </w:p>
          <w:p w14:paraId="56966025" w14:textId="77777777" w:rsidR="002A47BB" w:rsidRPr="00D33F4C" w:rsidRDefault="002A47BB" w:rsidP="00AD0A76">
            <w:pPr>
              <w:spacing w:before="0" w:after="0" w:line="240" w:lineRule="auto"/>
              <w:jc w:val="both"/>
              <w:rPr>
                <w:rFonts w:cs="Arial"/>
              </w:rPr>
            </w:pPr>
          </w:p>
          <w:p w14:paraId="61F35B02" w14:textId="77777777" w:rsidR="002A47BB" w:rsidRPr="00D33F4C" w:rsidRDefault="002A47BB" w:rsidP="00F25276">
            <w:pPr>
              <w:spacing w:before="0" w:after="0" w:line="240" w:lineRule="auto"/>
              <w:jc w:val="both"/>
            </w:pPr>
          </w:p>
        </w:tc>
      </w:tr>
    </w:tbl>
    <w:p w14:paraId="5C780EB2" w14:textId="77777777" w:rsidR="00B651E4" w:rsidRDefault="00B651E4" w:rsidP="00AD0A76">
      <w:pPr>
        <w:rPr>
          <w:rFonts w:eastAsia="SimSun"/>
          <w:b/>
          <w:color w:val="000080"/>
          <w:sz w:val="40"/>
        </w:rPr>
      </w:pPr>
    </w:p>
    <w:p w14:paraId="3BBF42E5" w14:textId="77777777" w:rsidR="009E79ED" w:rsidRDefault="00F25276" w:rsidP="008B32BE">
      <w:pPr>
        <w:pStyle w:val="TOChead"/>
      </w:pPr>
      <w:bookmarkStart w:id="3" w:name="_Toc524180334"/>
      <w:bookmarkEnd w:id="0"/>
      <w:r>
        <w:br w:type="page"/>
      </w:r>
      <w:r w:rsidR="009E79ED" w:rsidRPr="006414AF">
        <w:rPr>
          <w:sz w:val="36"/>
          <w:szCs w:val="36"/>
        </w:rPr>
        <w:lastRenderedPageBreak/>
        <w:t>Table of Contents</w:t>
      </w:r>
    </w:p>
    <w:p w14:paraId="6A9E1996" w14:textId="77777777" w:rsidR="006414AF" w:rsidRDefault="006414AF" w:rsidP="008B32BE">
      <w:pPr>
        <w:pStyle w:val="TOChead"/>
      </w:pPr>
    </w:p>
    <w:p w14:paraId="4D8F9D45" w14:textId="77777777" w:rsidR="009E79ED" w:rsidRDefault="009E79ED" w:rsidP="008B32BE">
      <w:pPr>
        <w:pStyle w:val="TOChead"/>
      </w:pPr>
    </w:p>
    <w:tbl>
      <w:tblPr>
        <w:tblStyle w:val="GridTable1Light"/>
        <w:tblW w:w="9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6517"/>
        <w:gridCol w:w="1551"/>
      </w:tblGrid>
      <w:tr w:rsidR="006414AF" w:rsidRPr="00A17BF5" w14:paraId="0BCBEFD4" w14:textId="77777777" w:rsidTr="006414AF">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349" w:type="dxa"/>
            <w:tcBorders>
              <w:bottom w:val="none" w:sz="0" w:space="0" w:color="auto"/>
            </w:tcBorders>
          </w:tcPr>
          <w:p w14:paraId="199134F6" w14:textId="77777777" w:rsidR="009E79ED" w:rsidRPr="009E79ED" w:rsidRDefault="009E79ED" w:rsidP="000F2B2F">
            <w:pPr>
              <w:rPr>
                <w:rFonts w:cs="Arial"/>
                <w:sz w:val="24"/>
                <w:szCs w:val="24"/>
              </w:rPr>
            </w:pPr>
            <w:r w:rsidRPr="009E79ED">
              <w:rPr>
                <w:rFonts w:cs="Arial"/>
                <w:sz w:val="24"/>
                <w:szCs w:val="24"/>
              </w:rPr>
              <w:t>Sr. No</w:t>
            </w:r>
          </w:p>
        </w:tc>
        <w:tc>
          <w:tcPr>
            <w:tcW w:w="6517" w:type="dxa"/>
            <w:tcBorders>
              <w:bottom w:val="none" w:sz="0" w:space="0" w:color="auto"/>
            </w:tcBorders>
          </w:tcPr>
          <w:p w14:paraId="72A9937C" w14:textId="5D565746" w:rsidR="009E79ED" w:rsidRPr="009E79ED" w:rsidRDefault="009E79ED" w:rsidP="009E79ED">
            <w:pPr>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9E79ED">
              <w:rPr>
                <w:rFonts w:cs="Arial"/>
                <w:b w:val="0"/>
                <w:bCs w:val="0"/>
                <w:sz w:val="24"/>
                <w:szCs w:val="24"/>
              </w:rPr>
              <w:t>Description</w:t>
            </w:r>
          </w:p>
        </w:tc>
        <w:tc>
          <w:tcPr>
            <w:tcW w:w="1551" w:type="dxa"/>
            <w:tcBorders>
              <w:bottom w:val="none" w:sz="0" w:space="0" w:color="auto"/>
            </w:tcBorders>
          </w:tcPr>
          <w:p w14:paraId="6E8BFF3E" w14:textId="1B55B254" w:rsidR="009E79ED" w:rsidRPr="009E79ED" w:rsidRDefault="009E79ED" w:rsidP="006414AF">
            <w:pPr>
              <w:jc w:val="center"/>
              <w:cnfStyle w:val="100000000000" w:firstRow="1" w:lastRow="0" w:firstColumn="0" w:lastColumn="0" w:oddVBand="0" w:evenVBand="0" w:oddHBand="0" w:evenHBand="0" w:firstRowFirstColumn="0" w:firstRowLastColumn="0" w:lastRowFirstColumn="0" w:lastRowLastColumn="0"/>
              <w:rPr>
                <w:rFonts w:cs="Arial"/>
                <w:b w:val="0"/>
                <w:bCs w:val="0"/>
                <w:sz w:val="24"/>
                <w:szCs w:val="24"/>
              </w:rPr>
            </w:pPr>
            <w:r w:rsidRPr="009E79ED">
              <w:rPr>
                <w:rFonts w:cs="Arial"/>
                <w:b w:val="0"/>
                <w:bCs w:val="0"/>
                <w:sz w:val="24"/>
                <w:szCs w:val="24"/>
              </w:rPr>
              <w:t>Page No</w:t>
            </w:r>
          </w:p>
        </w:tc>
      </w:tr>
      <w:tr w:rsidR="006414AF" w:rsidRPr="00A17BF5" w14:paraId="0F9B1816" w14:textId="77777777" w:rsidTr="006414AF">
        <w:trPr>
          <w:trHeight w:val="231"/>
        </w:trPr>
        <w:tc>
          <w:tcPr>
            <w:cnfStyle w:val="001000000000" w:firstRow="0" w:lastRow="0" w:firstColumn="1" w:lastColumn="0" w:oddVBand="0" w:evenVBand="0" w:oddHBand="0" w:evenHBand="0" w:firstRowFirstColumn="0" w:firstRowLastColumn="0" w:lastRowFirstColumn="0" w:lastRowLastColumn="0"/>
            <w:tcW w:w="1349" w:type="dxa"/>
          </w:tcPr>
          <w:p w14:paraId="29BC46B3" w14:textId="77777777" w:rsidR="009E79ED" w:rsidRPr="009E79ED" w:rsidRDefault="009E79ED" w:rsidP="000F2B2F">
            <w:pPr>
              <w:rPr>
                <w:rFonts w:cs="Arial"/>
                <w:sz w:val="24"/>
                <w:szCs w:val="24"/>
              </w:rPr>
            </w:pPr>
            <w:r w:rsidRPr="009E79ED">
              <w:rPr>
                <w:rFonts w:cs="Arial"/>
                <w:sz w:val="24"/>
                <w:szCs w:val="24"/>
              </w:rPr>
              <w:t>1.0</w:t>
            </w:r>
          </w:p>
        </w:tc>
        <w:tc>
          <w:tcPr>
            <w:tcW w:w="6517" w:type="dxa"/>
          </w:tcPr>
          <w:p w14:paraId="36F0FAB9"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Introduction</w:t>
            </w:r>
          </w:p>
        </w:tc>
        <w:tc>
          <w:tcPr>
            <w:tcW w:w="1551" w:type="dxa"/>
          </w:tcPr>
          <w:p w14:paraId="55CF5FCD" w14:textId="41A6F9FC"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3</w:t>
            </w:r>
          </w:p>
        </w:tc>
      </w:tr>
      <w:tr w:rsidR="006414AF" w:rsidRPr="00A17BF5" w14:paraId="0AC305BE" w14:textId="77777777" w:rsidTr="006414AF">
        <w:trPr>
          <w:trHeight w:val="284"/>
        </w:trPr>
        <w:tc>
          <w:tcPr>
            <w:cnfStyle w:val="001000000000" w:firstRow="0" w:lastRow="0" w:firstColumn="1" w:lastColumn="0" w:oddVBand="0" w:evenVBand="0" w:oddHBand="0" w:evenHBand="0" w:firstRowFirstColumn="0" w:firstRowLastColumn="0" w:lastRowFirstColumn="0" w:lastRowLastColumn="0"/>
            <w:tcW w:w="1349" w:type="dxa"/>
          </w:tcPr>
          <w:p w14:paraId="4BF7CAF3" w14:textId="77777777" w:rsidR="009E79ED" w:rsidRPr="009E79ED" w:rsidRDefault="009E79ED" w:rsidP="000F2B2F">
            <w:pPr>
              <w:jc w:val="center"/>
              <w:rPr>
                <w:rFonts w:cs="Arial"/>
                <w:sz w:val="24"/>
                <w:szCs w:val="24"/>
              </w:rPr>
            </w:pPr>
            <w:r w:rsidRPr="009E79ED">
              <w:rPr>
                <w:rFonts w:cs="Arial"/>
                <w:sz w:val="24"/>
                <w:szCs w:val="24"/>
              </w:rPr>
              <w:t>1.1</w:t>
            </w:r>
          </w:p>
        </w:tc>
        <w:tc>
          <w:tcPr>
            <w:tcW w:w="6517" w:type="dxa"/>
          </w:tcPr>
          <w:p w14:paraId="7C31A6A3"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Purpose of this document</w:t>
            </w:r>
          </w:p>
        </w:tc>
        <w:tc>
          <w:tcPr>
            <w:tcW w:w="1551" w:type="dxa"/>
          </w:tcPr>
          <w:p w14:paraId="17D2BDAB" w14:textId="1A8FBC8F"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3</w:t>
            </w:r>
          </w:p>
        </w:tc>
      </w:tr>
      <w:tr w:rsidR="006414AF" w:rsidRPr="00A17BF5" w14:paraId="3D6F997F" w14:textId="77777777" w:rsidTr="006414AF">
        <w:trPr>
          <w:trHeight w:val="232"/>
        </w:trPr>
        <w:tc>
          <w:tcPr>
            <w:cnfStyle w:val="001000000000" w:firstRow="0" w:lastRow="0" w:firstColumn="1" w:lastColumn="0" w:oddVBand="0" w:evenVBand="0" w:oddHBand="0" w:evenHBand="0" w:firstRowFirstColumn="0" w:firstRowLastColumn="0" w:lastRowFirstColumn="0" w:lastRowLastColumn="0"/>
            <w:tcW w:w="1349" w:type="dxa"/>
          </w:tcPr>
          <w:p w14:paraId="76BFFB79" w14:textId="77777777" w:rsidR="009E79ED" w:rsidRPr="009E79ED" w:rsidRDefault="009E79ED" w:rsidP="000F2B2F">
            <w:pPr>
              <w:jc w:val="center"/>
              <w:rPr>
                <w:rFonts w:cs="Arial"/>
                <w:sz w:val="24"/>
                <w:szCs w:val="24"/>
              </w:rPr>
            </w:pPr>
            <w:r w:rsidRPr="009E79ED">
              <w:rPr>
                <w:rFonts w:cs="Arial"/>
                <w:sz w:val="24"/>
                <w:szCs w:val="24"/>
              </w:rPr>
              <w:t>1.2</w:t>
            </w:r>
          </w:p>
        </w:tc>
        <w:tc>
          <w:tcPr>
            <w:tcW w:w="6517" w:type="dxa"/>
          </w:tcPr>
          <w:p w14:paraId="3E1F4CAA"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Project overview</w:t>
            </w:r>
          </w:p>
        </w:tc>
        <w:tc>
          <w:tcPr>
            <w:tcW w:w="1551" w:type="dxa"/>
          </w:tcPr>
          <w:p w14:paraId="51CCEB66" w14:textId="17417FC9"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3</w:t>
            </w:r>
          </w:p>
        </w:tc>
      </w:tr>
      <w:tr w:rsidR="006414AF" w:rsidRPr="00A17BF5" w14:paraId="74A97EF6" w14:textId="77777777" w:rsidTr="006414AF">
        <w:trPr>
          <w:trHeight w:val="399"/>
        </w:trPr>
        <w:tc>
          <w:tcPr>
            <w:cnfStyle w:val="001000000000" w:firstRow="0" w:lastRow="0" w:firstColumn="1" w:lastColumn="0" w:oddVBand="0" w:evenVBand="0" w:oddHBand="0" w:evenHBand="0" w:firstRowFirstColumn="0" w:firstRowLastColumn="0" w:lastRowFirstColumn="0" w:lastRowLastColumn="0"/>
            <w:tcW w:w="1349" w:type="dxa"/>
          </w:tcPr>
          <w:p w14:paraId="7D60771F" w14:textId="77777777" w:rsidR="009E79ED" w:rsidRPr="009E79ED" w:rsidRDefault="009E79ED" w:rsidP="000F2B2F">
            <w:pPr>
              <w:rPr>
                <w:rFonts w:cs="Arial"/>
                <w:sz w:val="24"/>
                <w:szCs w:val="24"/>
              </w:rPr>
            </w:pPr>
            <w:r w:rsidRPr="009E79ED">
              <w:rPr>
                <w:rFonts w:cs="Arial"/>
                <w:sz w:val="24"/>
                <w:szCs w:val="24"/>
              </w:rPr>
              <w:t>2.0</w:t>
            </w:r>
          </w:p>
        </w:tc>
        <w:tc>
          <w:tcPr>
            <w:tcW w:w="6517" w:type="dxa"/>
          </w:tcPr>
          <w:p w14:paraId="78C6E63B"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Solution Summary</w:t>
            </w:r>
          </w:p>
        </w:tc>
        <w:tc>
          <w:tcPr>
            <w:tcW w:w="1551" w:type="dxa"/>
          </w:tcPr>
          <w:p w14:paraId="017B5CF3" w14:textId="46D00096"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3</w:t>
            </w:r>
          </w:p>
        </w:tc>
      </w:tr>
      <w:tr w:rsidR="006414AF" w:rsidRPr="00A17BF5" w14:paraId="61ACFA4A" w14:textId="77777777" w:rsidTr="006414AF">
        <w:trPr>
          <w:trHeight w:val="254"/>
        </w:trPr>
        <w:tc>
          <w:tcPr>
            <w:cnfStyle w:val="001000000000" w:firstRow="0" w:lastRow="0" w:firstColumn="1" w:lastColumn="0" w:oddVBand="0" w:evenVBand="0" w:oddHBand="0" w:evenHBand="0" w:firstRowFirstColumn="0" w:firstRowLastColumn="0" w:lastRowFirstColumn="0" w:lastRowLastColumn="0"/>
            <w:tcW w:w="1349" w:type="dxa"/>
          </w:tcPr>
          <w:p w14:paraId="25789569" w14:textId="77777777" w:rsidR="009E79ED" w:rsidRPr="009E79ED" w:rsidRDefault="009E79ED" w:rsidP="000F2B2F">
            <w:pPr>
              <w:jc w:val="center"/>
              <w:rPr>
                <w:rFonts w:cs="Arial"/>
                <w:sz w:val="24"/>
                <w:szCs w:val="24"/>
              </w:rPr>
            </w:pPr>
            <w:r w:rsidRPr="009E79ED">
              <w:rPr>
                <w:rFonts w:cs="Arial"/>
                <w:sz w:val="24"/>
                <w:szCs w:val="24"/>
              </w:rPr>
              <w:t>2.1</w:t>
            </w:r>
          </w:p>
        </w:tc>
        <w:tc>
          <w:tcPr>
            <w:tcW w:w="6517" w:type="dxa"/>
          </w:tcPr>
          <w:p w14:paraId="1E08ADB2"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Scope</w:t>
            </w:r>
          </w:p>
        </w:tc>
        <w:tc>
          <w:tcPr>
            <w:tcW w:w="1551" w:type="dxa"/>
          </w:tcPr>
          <w:p w14:paraId="4DFC4341" w14:textId="34B347AB"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3</w:t>
            </w:r>
          </w:p>
        </w:tc>
      </w:tr>
      <w:tr w:rsidR="006414AF" w:rsidRPr="00A17BF5" w14:paraId="723893D9" w14:textId="77777777" w:rsidTr="006414AF">
        <w:trPr>
          <w:trHeight w:val="252"/>
        </w:trPr>
        <w:tc>
          <w:tcPr>
            <w:cnfStyle w:val="001000000000" w:firstRow="0" w:lastRow="0" w:firstColumn="1" w:lastColumn="0" w:oddVBand="0" w:evenVBand="0" w:oddHBand="0" w:evenHBand="0" w:firstRowFirstColumn="0" w:firstRowLastColumn="0" w:lastRowFirstColumn="0" w:lastRowLastColumn="0"/>
            <w:tcW w:w="1349" w:type="dxa"/>
          </w:tcPr>
          <w:p w14:paraId="440AD561" w14:textId="77777777" w:rsidR="009E79ED" w:rsidRPr="009E79ED" w:rsidRDefault="009E79ED" w:rsidP="000F2B2F">
            <w:pPr>
              <w:jc w:val="center"/>
              <w:rPr>
                <w:rFonts w:cs="Arial"/>
                <w:sz w:val="24"/>
                <w:szCs w:val="24"/>
              </w:rPr>
            </w:pPr>
            <w:r w:rsidRPr="009E79ED">
              <w:rPr>
                <w:rFonts w:cs="Arial"/>
                <w:sz w:val="24"/>
                <w:szCs w:val="24"/>
              </w:rPr>
              <w:t>2.2</w:t>
            </w:r>
          </w:p>
        </w:tc>
        <w:tc>
          <w:tcPr>
            <w:tcW w:w="6517" w:type="dxa"/>
          </w:tcPr>
          <w:p w14:paraId="6EA8C4AD"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Assumptions</w:t>
            </w:r>
          </w:p>
        </w:tc>
        <w:tc>
          <w:tcPr>
            <w:tcW w:w="1551" w:type="dxa"/>
          </w:tcPr>
          <w:p w14:paraId="5B8E03E7" w14:textId="5CD14868"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3</w:t>
            </w:r>
          </w:p>
        </w:tc>
      </w:tr>
      <w:tr w:rsidR="006414AF" w:rsidRPr="00A17BF5" w14:paraId="2A79D1D3" w14:textId="77777777" w:rsidTr="006414AF">
        <w:trPr>
          <w:trHeight w:val="312"/>
        </w:trPr>
        <w:tc>
          <w:tcPr>
            <w:cnfStyle w:val="001000000000" w:firstRow="0" w:lastRow="0" w:firstColumn="1" w:lastColumn="0" w:oddVBand="0" w:evenVBand="0" w:oddHBand="0" w:evenHBand="0" w:firstRowFirstColumn="0" w:firstRowLastColumn="0" w:lastRowFirstColumn="0" w:lastRowLastColumn="0"/>
            <w:tcW w:w="1349" w:type="dxa"/>
          </w:tcPr>
          <w:p w14:paraId="7F8CF15A" w14:textId="77777777" w:rsidR="009E79ED" w:rsidRPr="009E79ED" w:rsidRDefault="009E79ED" w:rsidP="000F2B2F">
            <w:pPr>
              <w:jc w:val="center"/>
              <w:rPr>
                <w:rFonts w:cs="Arial"/>
                <w:sz w:val="24"/>
                <w:szCs w:val="24"/>
              </w:rPr>
            </w:pPr>
            <w:r w:rsidRPr="009E79ED">
              <w:rPr>
                <w:rFonts w:cs="Arial"/>
                <w:sz w:val="24"/>
                <w:szCs w:val="24"/>
              </w:rPr>
              <w:t>2.3</w:t>
            </w:r>
          </w:p>
        </w:tc>
        <w:tc>
          <w:tcPr>
            <w:tcW w:w="6517" w:type="dxa"/>
          </w:tcPr>
          <w:p w14:paraId="5D13FDE8"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Dependencies</w:t>
            </w:r>
          </w:p>
        </w:tc>
        <w:tc>
          <w:tcPr>
            <w:tcW w:w="1551" w:type="dxa"/>
          </w:tcPr>
          <w:p w14:paraId="6300A2FE" w14:textId="63D39D17"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3</w:t>
            </w:r>
          </w:p>
        </w:tc>
      </w:tr>
      <w:tr w:rsidR="006414AF" w:rsidRPr="00A17BF5" w14:paraId="52BF09E6" w14:textId="77777777" w:rsidTr="006414AF">
        <w:trPr>
          <w:trHeight w:val="389"/>
        </w:trPr>
        <w:tc>
          <w:tcPr>
            <w:cnfStyle w:val="001000000000" w:firstRow="0" w:lastRow="0" w:firstColumn="1" w:lastColumn="0" w:oddVBand="0" w:evenVBand="0" w:oddHBand="0" w:evenHBand="0" w:firstRowFirstColumn="0" w:firstRowLastColumn="0" w:lastRowFirstColumn="0" w:lastRowLastColumn="0"/>
            <w:tcW w:w="1349" w:type="dxa"/>
          </w:tcPr>
          <w:p w14:paraId="1E73668B" w14:textId="77777777" w:rsidR="009E79ED" w:rsidRPr="009E79ED" w:rsidRDefault="009E79ED" w:rsidP="000F2B2F">
            <w:pPr>
              <w:rPr>
                <w:rFonts w:cs="Arial"/>
                <w:sz w:val="24"/>
                <w:szCs w:val="24"/>
              </w:rPr>
            </w:pPr>
            <w:r w:rsidRPr="009E79ED">
              <w:rPr>
                <w:rFonts w:cs="Arial"/>
                <w:sz w:val="24"/>
                <w:szCs w:val="24"/>
              </w:rPr>
              <w:t>3.0</w:t>
            </w:r>
          </w:p>
        </w:tc>
        <w:tc>
          <w:tcPr>
            <w:tcW w:w="6517" w:type="dxa"/>
          </w:tcPr>
          <w:p w14:paraId="4C31A2A2"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Schematic Diagram</w:t>
            </w:r>
          </w:p>
        </w:tc>
        <w:tc>
          <w:tcPr>
            <w:tcW w:w="1551" w:type="dxa"/>
          </w:tcPr>
          <w:p w14:paraId="27390D46" w14:textId="483E56FE"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4</w:t>
            </w:r>
          </w:p>
        </w:tc>
      </w:tr>
      <w:tr w:rsidR="006414AF" w:rsidRPr="00A17BF5" w14:paraId="7D94D7A9" w14:textId="77777777" w:rsidTr="006414AF">
        <w:trPr>
          <w:trHeight w:val="389"/>
        </w:trPr>
        <w:tc>
          <w:tcPr>
            <w:cnfStyle w:val="001000000000" w:firstRow="0" w:lastRow="0" w:firstColumn="1" w:lastColumn="0" w:oddVBand="0" w:evenVBand="0" w:oddHBand="0" w:evenHBand="0" w:firstRowFirstColumn="0" w:firstRowLastColumn="0" w:lastRowFirstColumn="0" w:lastRowLastColumn="0"/>
            <w:tcW w:w="1349" w:type="dxa"/>
          </w:tcPr>
          <w:p w14:paraId="05EBA3BC" w14:textId="77777777" w:rsidR="009E79ED" w:rsidRPr="009E79ED" w:rsidRDefault="009E79ED" w:rsidP="000F2B2F">
            <w:pPr>
              <w:rPr>
                <w:rFonts w:cs="Arial"/>
                <w:sz w:val="24"/>
                <w:szCs w:val="24"/>
              </w:rPr>
            </w:pPr>
            <w:r w:rsidRPr="009E79ED">
              <w:rPr>
                <w:rFonts w:cs="Arial"/>
                <w:sz w:val="24"/>
                <w:szCs w:val="24"/>
              </w:rPr>
              <w:t>4.0</w:t>
            </w:r>
          </w:p>
        </w:tc>
        <w:tc>
          <w:tcPr>
            <w:tcW w:w="6517" w:type="dxa"/>
          </w:tcPr>
          <w:p w14:paraId="3BF51B58"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System Design</w:t>
            </w:r>
          </w:p>
        </w:tc>
        <w:tc>
          <w:tcPr>
            <w:tcW w:w="1551" w:type="dxa"/>
          </w:tcPr>
          <w:p w14:paraId="4526D3B6" w14:textId="1A9C2DBC"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4</w:t>
            </w:r>
          </w:p>
        </w:tc>
      </w:tr>
      <w:tr w:rsidR="006414AF" w:rsidRPr="00A17BF5" w14:paraId="085954E6" w14:textId="77777777" w:rsidTr="006414AF">
        <w:trPr>
          <w:trHeight w:val="242"/>
        </w:trPr>
        <w:tc>
          <w:tcPr>
            <w:cnfStyle w:val="001000000000" w:firstRow="0" w:lastRow="0" w:firstColumn="1" w:lastColumn="0" w:oddVBand="0" w:evenVBand="0" w:oddHBand="0" w:evenHBand="0" w:firstRowFirstColumn="0" w:firstRowLastColumn="0" w:lastRowFirstColumn="0" w:lastRowLastColumn="0"/>
            <w:tcW w:w="1349" w:type="dxa"/>
          </w:tcPr>
          <w:p w14:paraId="522279D6" w14:textId="77777777" w:rsidR="009E79ED" w:rsidRPr="009E79ED" w:rsidRDefault="009E79ED" w:rsidP="000F2B2F">
            <w:pPr>
              <w:jc w:val="center"/>
              <w:rPr>
                <w:rFonts w:cs="Arial"/>
                <w:sz w:val="24"/>
                <w:szCs w:val="24"/>
              </w:rPr>
            </w:pPr>
            <w:r w:rsidRPr="009E79ED">
              <w:rPr>
                <w:rFonts w:cs="Arial"/>
                <w:sz w:val="24"/>
                <w:szCs w:val="24"/>
              </w:rPr>
              <w:t>4.1</w:t>
            </w:r>
          </w:p>
        </w:tc>
        <w:tc>
          <w:tcPr>
            <w:tcW w:w="6517" w:type="dxa"/>
          </w:tcPr>
          <w:p w14:paraId="0FA8E1EF"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UI Validation</w:t>
            </w:r>
          </w:p>
        </w:tc>
        <w:tc>
          <w:tcPr>
            <w:tcW w:w="1551" w:type="dxa"/>
          </w:tcPr>
          <w:p w14:paraId="5CF04379" w14:textId="74934881"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4</w:t>
            </w:r>
          </w:p>
        </w:tc>
      </w:tr>
      <w:tr w:rsidR="006414AF" w:rsidRPr="00A17BF5" w14:paraId="24BBD328" w14:textId="77777777" w:rsidTr="006414AF">
        <w:trPr>
          <w:trHeight w:val="305"/>
        </w:trPr>
        <w:tc>
          <w:tcPr>
            <w:cnfStyle w:val="001000000000" w:firstRow="0" w:lastRow="0" w:firstColumn="1" w:lastColumn="0" w:oddVBand="0" w:evenVBand="0" w:oddHBand="0" w:evenHBand="0" w:firstRowFirstColumn="0" w:firstRowLastColumn="0" w:lastRowFirstColumn="0" w:lastRowLastColumn="0"/>
            <w:tcW w:w="1349" w:type="dxa"/>
          </w:tcPr>
          <w:p w14:paraId="2EB2BD52" w14:textId="7E9C6935" w:rsidR="009E79ED" w:rsidRPr="009E79ED" w:rsidRDefault="009E79ED" w:rsidP="000F2B2F">
            <w:pPr>
              <w:jc w:val="center"/>
              <w:rPr>
                <w:rFonts w:cs="Arial"/>
                <w:sz w:val="24"/>
                <w:szCs w:val="24"/>
              </w:rPr>
            </w:pPr>
            <w:r w:rsidRPr="009E79ED">
              <w:rPr>
                <w:rFonts w:cs="Arial"/>
                <w:sz w:val="24"/>
                <w:szCs w:val="24"/>
              </w:rPr>
              <w:t>4.</w:t>
            </w:r>
            <w:r w:rsidR="0034348A">
              <w:rPr>
                <w:rFonts w:cs="Arial"/>
                <w:sz w:val="24"/>
                <w:szCs w:val="24"/>
              </w:rPr>
              <w:t>2</w:t>
            </w:r>
          </w:p>
        </w:tc>
        <w:tc>
          <w:tcPr>
            <w:tcW w:w="6517" w:type="dxa"/>
          </w:tcPr>
          <w:p w14:paraId="1A15C271"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UI Design</w:t>
            </w:r>
          </w:p>
        </w:tc>
        <w:tc>
          <w:tcPr>
            <w:tcW w:w="1551" w:type="dxa"/>
          </w:tcPr>
          <w:p w14:paraId="4FD11FBF" w14:textId="6933D20C"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6</w:t>
            </w:r>
          </w:p>
        </w:tc>
      </w:tr>
      <w:tr w:rsidR="006414AF" w:rsidRPr="00A17BF5" w14:paraId="26D5BEF7" w14:textId="77777777" w:rsidTr="006414AF">
        <w:trPr>
          <w:trHeight w:val="389"/>
        </w:trPr>
        <w:tc>
          <w:tcPr>
            <w:cnfStyle w:val="001000000000" w:firstRow="0" w:lastRow="0" w:firstColumn="1" w:lastColumn="0" w:oddVBand="0" w:evenVBand="0" w:oddHBand="0" w:evenHBand="0" w:firstRowFirstColumn="0" w:firstRowLastColumn="0" w:lastRowFirstColumn="0" w:lastRowLastColumn="0"/>
            <w:tcW w:w="1349" w:type="dxa"/>
          </w:tcPr>
          <w:p w14:paraId="54A0672B" w14:textId="77777777" w:rsidR="009E79ED" w:rsidRPr="009E79ED" w:rsidRDefault="009E79ED" w:rsidP="000F2B2F">
            <w:pPr>
              <w:rPr>
                <w:rFonts w:cs="Arial"/>
                <w:sz w:val="24"/>
                <w:szCs w:val="24"/>
              </w:rPr>
            </w:pPr>
            <w:r w:rsidRPr="009E79ED">
              <w:rPr>
                <w:rFonts w:cs="Arial"/>
                <w:sz w:val="24"/>
                <w:szCs w:val="24"/>
              </w:rPr>
              <w:t>5.0</w:t>
            </w:r>
          </w:p>
        </w:tc>
        <w:tc>
          <w:tcPr>
            <w:tcW w:w="6517" w:type="dxa"/>
          </w:tcPr>
          <w:p w14:paraId="28A2BAF5"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Database Design</w:t>
            </w:r>
          </w:p>
        </w:tc>
        <w:tc>
          <w:tcPr>
            <w:tcW w:w="1551" w:type="dxa"/>
          </w:tcPr>
          <w:p w14:paraId="05EB16C9" w14:textId="27CFCEAA"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9E79ED">
              <w:rPr>
                <w:rFonts w:cs="Arial"/>
                <w:b/>
                <w:bCs/>
                <w:sz w:val="24"/>
                <w:szCs w:val="24"/>
              </w:rPr>
              <w:t>14</w:t>
            </w:r>
          </w:p>
        </w:tc>
      </w:tr>
      <w:tr w:rsidR="006414AF" w:rsidRPr="00A17BF5" w14:paraId="0424A2FC" w14:textId="77777777" w:rsidTr="006414AF">
        <w:trPr>
          <w:trHeight w:val="389"/>
        </w:trPr>
        <w:tc>
          <w:tcPr>
            <w:cnfStyle w:val="001000000000" w:firstRow="0" w:lastRow="0" w:firstColumn="1" w:lastColumn="0" w:oddVBand="0" w:evenVBand="0" w:oddHBand="0" w:evenHBand="0" w:firstRowFirstColumn="0" w:firstRowLastColumn="0" w:lastRowFirstColumn="0" w:lastRowLastColumn="0"/>
            <w:tcW w:w="1349" w:type="dxa"/>
          </w:tcPr>
          <w:p w14:paraId="710BC811" w14:textId="77777777" w:rsidR="009E79ED" w:rsidRPr="009E79ED" w:rsidRDefault="009E79ED" w:rsidP="000F2B2F">
            <w:pPr>
              <w:jc w:val="center"/>
              <w:rPr>
                <w:rFonts w:cs="Arial"/>
                <w:sz w:val="24"/>
                <w:szCs w:val="24"/>
              </w:rPr>
            </w:pPr>
            <w:r w:rsidRPr="009E79ED">
              <w:rPr>
                <w:rFonts w:cs="Arial"/>
                <w:sz w:val="24"/>
                <w:szCs w:val="24"/>
              </w:rPr>
              <w:t>5.1</w:t>
            </w:r>
          </w:p>
        </w:tc>
        <w:tc>
          <w:tcPr>
            <w:tcW w:w="6517" w:type="dxa"/>
          </w:tcPr>
          <w:p w14:paraId="6C07392C"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Data Model</w:t>
            </w:r>
          </w:p>
        </w:tc>
        <w:tc>
          <w:tcPr>
            <w:tcW w:w="1551" w:type="dxa"/>
          </w:tcPr>
          <w:p w14:paraId="6C2936B5" w14:textId="6A381404"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14</w:t>
            </w:r>
          </w:p>
        </w:tc>
      </w:tr>
      <w:tr w:rsidR="006414AF" w:rsidRPr="00A17BF5" w14:paraId="2CFE6A15" w14:textId="77777777" w:rsidTr="006414AF">
        <w:trPr>
          <w:trHeight w:val="389"/>
        </w:trPr>
        <w:tc>
          <w:tcPr>
            <w:cnfStyle w:val="001000000000" w:firstRow="0" w:lastRow="0" w:firstColumn="1" w:lastColumn="0" w:oddVBand="0" w:evenVBand="0" w:oddHBand="0" w:evenHBand="0" w:firstRowFirstColumn="0" w:firstRowLastColumn="0" w:lastRowFirstColumn="0" w:lastRowLastColumn="0"/>
            <w:tcW w:w="1349" w:type="dxa"/>
          </w:tcPr>
          <w:p w14:paraId="0C8D6050" w14:textId="77777777" w:rsidR="009E79ED" w:rsidRPr="009E79ED" w:rsidRDefault="009E79ED" w:rsidP="000F2B2F">
            <w:pPr>
              <w:jc w:val="center"/>
              <w:rPr>
                <w:rFonts w:cs="Arial"/>
                <w:sz w:val="24"/>
                <w:szCs w:val="24"/>
              </w:rPr>
            </w:pPr>
            <w:r w:rsidRPr="009E79ED">
              <w:rPr>
                <w:rFonts w:cs="Arial"/>
                <w:sz w:val="24"/>
                <w:szCs w:val="24"/>
              </w:rPr>
              <w:t>5.2</w:t>
            </w:r>
          </w:p>
        </w:tc>
        <w:tc>
          <w:tcPr>
            <w:tcW w:w="6517" w:type="dxa"/>
          </w:tcPr>
          <w:p w14:paraId="26B48A79"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Tables Structure</w:t>
            </w:r>
          </w:p>
        </w:tc>
        <w:tc>
          <w:tcPr>
            <w:tcW w:w="1551" w:type="dxa"/>
          </w:tcPr>
          <w:p w14:paraId="7730FA47" w14:textId="0464C981"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15</w:t>
            </w:r>
          </w:p>
        </w:tc>
      </w:tr>
      <w:tr w:rsidR="006414AF" w:rsidRPr="00A17BF5" w14:paraId="47067936" w14:textId="77777777" w:rsidTr="006414AF">
        <w:trPr>
          <w:trHeight w:val="389"/>
        </w:trPr>
        <w:tc>
          <w:tcPr>
            <w:cnfStyle w:val="001000000000" w:firstRow="0" w:lastRow="0" w:firstColumn="1" w:lastColumn="0" w:oddVBand="0" w:evenVBand="0" w:oddHBand="0" w:evenHBand="0" w:firstRowFirstColumn="0" w:firstRowLastColumn="0" w:lastRowFirstColumn="0" w:lastRowLastColumn="0"/>
            <w:tcW w:w="1349" w:type="dxa"/>
          </w:tcPr>
          <w:p w14:paraId="37387DDF" w14:textId="77777777" w:rsidR="009E79ED" w:rsidRPr="009E79ED" w:rsidRDefault="009E79ED" w:rsidP="000F2B2F">
            <w:pPr>
              <w:rPr>
                <w:rFonts w:cs="Arial"/>
                <w:sz w:val="24"/>
                <w:szCs w:val="24"/>
              </w:rPr>
            </w:pPr>
            <w:r w:rsidRPr="009E79ED">
              <w:rPr>
                <w:rFonts w:cs="Arial"/>
                <w:sz w:val="24"/>
                <w:szCs w:val="24"/>
              </w:rPr>
              <w:t>6.0</w:t>
            </w:r>
          </w:p>
        </w:tc>
        <w:tc>
          <w:tcPr>
            <w:tcW w:w="6517" w:type="dxa"/>
          </w:tcPr>
          <w:p w14:paraId="0D41B07A"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Terms and Conditions</w:t>
            </w:r>
          </w:p>
        </w:tc>
        <w:tc>
          <w:tcPr>
            <w:tcW w:w="1551" w:type="dxa"/>
          </w:tcPr>
          <w:p w14:paraId="2C1BF158" w14:textId="29930A7E"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18</w:t>
            </w:r>
          </w:p>
        </w:tc>
      </w:tr>
      <w:tr w:rsidR="006414AF" w:rsidRPr="00A17BF5" w14:paraId="329667F1" w14:textId="77777777" w:rsidTr="006414AF">
        <w:trPr>
          <w:trHeight w:val="389"/>
        </w:trPr>
        <w:tc>
          <w:tcPr>
            <w:cnfStyle w:val="001000000000" w:firstRow="0" w:lastRow="0" w:firstColumn="1" w:lastColumn="0" w:oddVBand="0" w:evenVBand="0" w:oddHBand="0" w:evenHBand="0" w:firstRowFirstColumn="0" w:firstRowLastColumn="0" w:lastRowFirstColumn="0" w:lastRowLastColumn="0"/>
            <w:tcW w:w="1349" w:type="dxa"/>
          </w:tcPr>
          <w:p w14:paraId="5E64E7F4" w14:textId="77777777" w:rsidR="009E79ED" w:rsidRPr="009E79ED" w:rsidRDefault="009E79ED" w:rsidP="000F2B2F">
            <w:pPr>
              <w:rPr>
                <w:rFonts w:cs="Arial"/>
                <w:sz w:val="24"/>
                <w:szCs w:val="24"/>
              </w:rPr>
            </w:pPr>
            <w:r w:rsidRPr="009E79ED">
              <w:rPr>
                <w:rFonts w:cs="Arial"/>
                <w:sz w:val="24"/>
                <w:szCs w:val="24"/>
              </w:rPr>
              <w:t>7.0</w:t>
            </w:r>
          </w:p>
        </w:tc>
        <w:tc>
          <w:tcPr>
            <w:tcW w:w="6517" w:type="dxa"/>
          </w:tcPr>
          <w:p w14:paraId="60236596" w14:textId="77777777" w:rsidR="009E79ED" w:rsidRPr="00A17BF5" w:rsidRDefault="009E79ED" w:rsidP="000F2B2F">
            <w:pP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Change Log</w:t>
            </w:r>
          </w:p>
        </w:tc>
        <w:tc>
          <w:tcPr>
            <w:tcW w:w="1551" w:type="dxa"/>
          </w:tcPr>
          <w:p w14:paraId="48FD258D" w14:textId="09065932" w:rsidR="009E79ED" w:rsidRPr="00A17BF5" w:rsidRDefault="009E79ED" w:rsidP="006414AF">
            <w:pPr>
              <w:jc w:val="center"/>
              <w:cnfStyle w:val="000000000000" w:firstRow="0" w:lastRow="0" w:firstColumn="0" w:lastColumn="0" w:oddVBand="0" w:evenVBand="0" w:oddHBand="0" w:evenHBand="0" w:firstRowFirstColumn="0" w:firstRowLastColumn="0" w:lastRowFirstColumn="0" w:lastRowLastColumn="0"/>
              <w:rPr>
                <w:rFonts w:cs="Arial"/>
                <w:b/>
                <w:sz w:val="24"/>
                <w:szCs w:val="24"/>
              </w:rPr>
            </w:pPr>
            <w:r w:rsidRPr="00A17BF5">
              <w:rPr>
                <w:rFonts w:cs="Arial"/>
                <w:b/>
                <w:sz w:val="24"/>
                <w:szCs w:val="24"/>
              </w:rPr>
              <w:t>18</w:t>
            </w:r>
          </w:p>
        </w:tc>
      </w:tr>
    </w:tbl>
    <w:p w14:paraId="1C9DF842" w14:textId="6C6A857A" w:rsidR="001F3992" w:rsidRDefault="008B32BE" w:rsidP="009E79ED">
      <w:pPr>
        <w:pStyle w:val="TOChead"/>
        <w:jc w:val="left"/>
      </w:pPr>
      <w:r>
        <w:t xml:space="preserve"> </w:t>
      </w:r>
    </w:p>
    <w:p w14:paraId="7349C45B" w14:textId="77777777" w:rsidR="001F3992" w:rsidRDefault="001F3992" w:rsidP="00AD0A76">
      <w:pPr>
        <w:pStyle w:val="TOChead"/>
      </w:pPr>
      <w:r>
        <w:br w:type="page"/>
      </w:r>
    </w:p>
    <w:p w14:paraId="6FFEC2BA" w14:textId="77777777" w:rsidR="008C6902" w:rsidRPr="00B268C9" w:rsidRDefault="008C6902" w:rsidP="008C6902">
      <w:pPr>
        <w:pStyle w:val="Heading1"/>
        <w:rPr>
          <w:color w:val="19066A"/>
        </w:rPr>
      </w:pPr>
      <w:bookmarkStart w:id="4" w:name="_Toc157835546"/>
      <w:bookmarkStart w:id="5" w:name="_Toc14171023"/>
      <w:r w:rsidRPr="00B268C9">
        <w:rPr>
          <w:color w:val="19066A"/>
        </w:rPr>
        <w:lastRenderedPageBreak/>
        <w:t>Introduction</w:t>
      </w:r>
      <w:bookmarkEnd w:id="4"/>
      <w:bookmarkEnd w:id="5"/>
    </w:p>
    <w:p w14:paraId="1B815A86" w14:textId="77777777" w:rsidR="008C6902" w:rsidRPr="00A42FF0" w:rsidRDefault="008C6902" w:rsidP="008C6902">
      <w:pPr>
        <w:pStyle w:val="Heading2"/>
        <w:tabs>
          <w:tab w:val="clear" w:pos="1080"/>
        </w:tabs>
      </w:pPr>
      <w:bookmarkStart w:id="6" w:name="_Toc157835547"/>
      <w:bookmarkStart w:id="7" w:name="_Toc14171024"/>
      <w:r w:rsidRPr="00A42FF0">
        <w:t>Purpose of this document</w:t>
      </w:r>
      <w:bookmarkEnd w:id="6"/>
      <w:bookmarkEnd w:id="7"/>
    </w:p>
    <w:p w14:paraId="4C7A9162" w14:textId="77777777" w:rsidR="00A42FF0" w:rsidRPr="00BB13F8" w:rsidRDefault="00A42FF0" w:rsidP="00A42FF0">
      <w:pPr>
        <w:pStyle w:val="Bodytext"/>
      </w:pPr>
      <w:r w:rsidRPr="00A34B9D">
        <w:t xml:space="preserve">The purpose of this document is to </w:t>
      </w:r>
      <w:r>
        <w:t xml:space="preserve">document the technical design, component details and </w:t>
      </w:r>
      <w:r w:rsidR="00686688">
        <w:t>d</w:t>
      </w:r>
      <w:r>
        <w:t>atabase design</w:t>
      </w:r>
      <w:r w:rsidR="00686688">
        <w:t xml:space="preserve"> of project Home Stay</w:t>
      </w:r>
      <w:r>
        <w:t>. This will also capture the scope, assumptions, risk, dependencies of this project.</w:t>
      </w:r>
    </w:p>
    <w:p w14:paraId="15283A1D" w14:textId="77777777" w:rsidR="00A42FF0" w:rsidRDefault="00A42FF0" w:rsidP="00A42FF0">
      <w:pPr>
        <w:pStyle w:val="Heading2"/>
        <w:tabs>
          <w:tab w:val="clear" w:pos="1080"/>
        </w:tabs>
      </w:pPr>
      <w:bookmarkStart w:id="8" w:name="_Toc14171025"/>
      <w:r>
        <w:t>Project overview</w:t>
      </w:r>
      <w:bookmarkEnd w:id="8"/>
    </w:p>
    <w:p w14:paraId="434A3863" w14:textId="77777777" w:rsidR="00A42FF0" w:rsidRPr="005D1D8F" w:rsidRDefault="00567736" w:rsidP="00A42FF0">
      <w:pPr>
        <w:pStyle w:val="Bodytext"/>
        <w:rPr>
          <w:i/>
        </w:rPr>
      </w:pPr>
      <w:r>
        <w:rPr>
          <w:i/>
          <w:iCs/>
        </w:rPr>
        <w:t>Home Stay is a lodging and tour service in India. The project aims at creating a platform for accumulating all the users – owners and customers. The owners can add/update their property available for lodging and the services provided along with. The customers can view/book home stay services as well as tour packages as per their required number of days and budget. The admin can provide technical help for website, like resolving help requests associated with the functional difficulties at the website pages. All the data is added and managed with a suitable database management system and the details validation is also taken care of.</w:t>
      </w:r>
    </w:p>
    <w:p w14:paraId="1161FD3E" w14:textId="77777777" w:rsidR="008C6902" w:rsidRPr="00B268C9" w:rsidRDefault="008A4756" w:rsidP="00A42FF0">
      <w:pPr>
        <w:pStyle w:val="Heading1"/>
        <w:rPr>
          <w:color w:val="19066A"/>
        </w:rPr>
      </w:pPr>
      <w:bookmarkStart w:id="9" w:name="_Toc14171026"/>
      <w:r w:rsidRPr="00B268C9">
        <w:rPr>
          <w:color w:val="19066A"/>
        </w:rPr>
        <w:t>Solution Summary</w:t>
      </w:r>
      <w:bookmarkEnd w:id="9"/>
    </w:p>
    <w:p w14:paraId="773CEDBD" w14:textId="77777777" w:rsidR="008A4756" w:rsidRDefault="008A4756" w:rsidP="00586FB6">
      <w:pPr>
        <w:pStyle w:val="Heading2"/>
        <w:tabs>
          <w:tab w:val="clear" w:pos="1080"/>
        </w:tabs>
      </w:pPr>
      <w:bookmarkStart w:id="10" w:name="_Toc14171027"/>
      <w:r>
        <w:t>Scope</w:t>
      </w:r>
      <w:bookmarkEnd w:id="10"/>
    </w:p>
    <w:p w14:paraId="77797108" w14:textId="77777777" w:rsidR="008A4756" w:rsidRPr="005D1D8F" w:rsidRDefault="00E2062B" w:rsidP="00AB0A54">
      <w:pPr>
        <w:pStyle w:val="Bodytext"/>
        <w:numPr>
          <w:ilvl w:val="0"/>
          <w:numId w:val="15"/>
        </w:numPr>
        <w:rPr>
          <w:i/>
          <w:iCs/>
        </w:rPr>
      </w:pPr>
      <w:bookmarkStart w:id="11" w:name="_Toc527193510"/>
      <w:r>
        <w:rPr>
          <w:i/>
          <w:iCs/>
        </w:rPr>
        <w:t>Create and maintain user stories</w:t>
      </w:r>
    </w:p>
    <w:p w14:paraId="08F2260A" w14:textId="77777777" w:rsidR="00586FB6" w:rsidRDefault="00586FB6" w:rsidP="00586FB6">
      <w:pPr>
        <w:pStyle w:val="Heading2"/>
        <w:tabs>
          <w:tab w:val="clear" w:pos="1080"/>
        </w:tabs>
      </w:pPr>
      <w:bookmarkStart w:id="12" w:name="_Toc14171028"/>
      <w:bookmarkEnd w:id="11"/>
      <w:r w:rsidRPr="00586FB6">
        <w:t>Assumptions</w:t>
      </w:r>
      <w:bookmarkEnd w:id="12"/>
    </w:p>
    <w:p w14:paraId="4CA9F0EC" w14:textId="77777777" w:rsidR="008A4756" w:rsidRDefault="00E2062B" w:rsidP="00AB0A54">
      <w:pPr>
        <w:pStyle w:val="Bodytext"/>
        <w:numPr>
          <w:ilvl w:val="0"/>
          <w:numId w:val="15"/>
        </w:numPr>
        <w:rPr>
          <w:i/>
          <w:iCs/>
        </w:rPr>
      </w:pPr>
      <w:r>
        <w:rPr>
          <w:i/>
          <w:iCs/>
        </w:rPr>
        <w:t>Once the application is built, the Home Stay application will manually load the user list into the system</w:t>
      </w:r>
    </w:p>
    <w:p w14:paraId="2E8C7CC8" w14:textId="77777777" w:rsidR="00E2062B" w:rsidRDefault="00E2062B" w:rsidP="00AB0A54">
      <w:pPr>
        <w:pStyle w:val="Bodytext"/>
        <w:numPr>
          <w:ilvl w:val="0"/>
          <w:numId w:val="15"/>
        </w:numPr>
        <w:rPr>
          <w:i/>
          <w:iCs/>
        </w:rPr>
      </w:pPr>
      <w:r>
        <w:rPr>
          <w:i/>
          <w:iCs/>
        </w:rPr>
        <w:t>There will be no concurrent users for the application. The user profile will be maintained by the Admin.</w:t>
      </w:r>
    </w:p>
    <w:p w14:paraId="5E9BBF79" w14:textId="77777777" w:rsidR="00E2062B" w:rsidRPr="005D1D8F" w:rsidRDefault="00E2062B" w:rsidP="00AB0A54">
      <w:pPr>
        <w:pStyle w:val="Bodytext"/>
        <w:numPr>
          <w:ilvl w:val="0"/>
          <w:numId w:val="15"/>
        </w:numPr>
        <w:rPr>
          <w:i/>
          <w:iCs/>
        </w:rPr>
      </w:pPr>
      <w:r>
        <w:rPr>
          <w:i/>
          <w:iCs/>
        </w:rPr>
        <w:t>Any changes to the design mentioned in the BRD would be taken as Change Request.</w:t>
      </w:r>
    </w:p>
    <w:p w14:paraId="180D755A" w14:textId="77777777" w:rsidR="00586FB6" w:rsidRDefault="00586FB6" w:rsidP="00586FB6">
      <w:pPr>
        <w:pStyle w:val="Heading2"/>
        <w:tabs>
          <w:tab w:val="clear" w:pos="1080"/>
        </w:tabs>
      </w:pPr>
      <w:bookmarkStart w:id="13" w:name="_Toc14171029"/>
      <w:r>
        <w:t>Dependencies</w:t>
      </w:r>
      <w:bookmarkEnd w:id="13"/>
    </w:p>
    <w:p w14:paraId="575BC2DA" w14:textId="77777777" w:rsidR="008A4756" w:rsidRDefault="00E2062B" w:rsidP="00AB0A54">
      <w:pPr>
        <w:pStyle w:val="Bodytext"/>
        <w:numPr>
          <w:ilvl w:val="0"/>
          <w:numId w:val="16"/>
        </w:numPr>
        <w:rPr>
          <w:i/>
          <w:iCs/>
        </w:rPr>
      </w:pPr>
      <w:r>
        <w:rPr>
          <w:i/>
          <w:iCs/>
        </w:rPr>
        <w:t>Availability and access of database design characteristics</w:t>
      </w:r>
    </w:p>
    <w:p w14:paraId="764F1822" w14:textId="77777777" w:rsidR="00E2062B" w:rsidRPr="005D1D8F" w:rsidRDefault="00E2062B" w:rsidP="00AB0A54">
      <w:pPr>
        <w:pStyle w:val="Bodytext"/>
        <w:numPr>
          <w:ilvl w:val="0"/>
          <w:numId w:val="16"/>
        </w:numPr>
        <w:rPr>
          <w:i/>
          <w:iCs/>
        </w:rPr>
      </w:pPr>
      <w:r>
        <w:rPr>
          <w:i/>
          <w:iCs/>
        </w:rPr>
        <w:t>Resource availability throughout each sprint</w:t>
      </w:r>
    </w:p>
    <w:p w14:paraId="535DC29E" w14:textId="29A9AACB" w:rsidR="008C6902" w:rsidRPr="00B268C9" w:rsidRDefault="000B3AC2" w:rsidP="00B268C9">
      <w:pPr>
        <w:pStyle w:val="Heading1"/>
        <w:rPr>
          <w:color w:val="19066A"/>
        </w:rPr>
      </w:pPr>
      <w:bookmarkStart w:id="14" w:name="_Toc14171031"/>
      <w:bookmarkStart w:id="15" w:name="_Toc157835554"/>
      <w:r>
        <w:rPr>
          <w:noProof/>
        </w:rPr>
        <w:lastRenderedPageBreak/>
        <w:drawing>
          <wp:anchor distT="0" distB="0" distL="114300" distR="114300" simplePos="0" relativeHeight="251658240" behindDoc="0" locked="0" layoutInCell="1" allowOverlap="1" wp14:anchorId="20A027B8" wp14:editId="3D43A534">
            <wp:simplePos x="0" y="0"/>
            <wp:positionH relativeFrom="margin">
              <wp:align>center</wp:align>
            </wp:positionH>
            <wp:positionV relativeFrom="paragraph">
              <wp:posOffset>755650</wp:posOffset>
            </wp:positionV>
            <wp:extent cx="5732780" cy="403161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4031615"/>
                    </a:xfrm>
                    <a:prstGeom prst="rect">
                      <a:avLst/>
                    </a:prstGeom>
                    <a:noFill/>
                    <a:ln>
                      <a:noFill/>
                    </a:ln>
                  </pic:spPr>
                </pic:pic>
              </a:graphicData>
            </a:graphic>
            <wp14:sizeRelH relativeFrom="page">
              <wp14:pctWidth>0</wp14:pctWidth>
            </wp14:sizeRelH>
            <wp14:sizeRelV relativeFrom="page">
              <wp14:pctHeight>0</wp14:pctHeight>
            </wp14:sizeRelV>
          </wp:anchor>
        </w:drawing>
      </w:r>
      <w:r w:rsidR="008C6902" w:rsidRPr="00B268C9">
        <w:rPr>
          <w:color w:val="19066A"/>
        </w:rPr>
        <w:t>Schematic Diagram</w:t>
      </w:r>
      <w:bookmarkEnd w:id="14"/>
    </w:p>
    <w:p w14:paraId="4F000163" w14:textId="77777777" w:rsidR="008A4756" w:rsidRPr="00B268C9" w:rsidRDefault="008A4756" w:rsidP="00B268C9">
      <w:pPr>
        <w:pStyle w:val="Heading1"/>
        <w:rPr>
          <w:color w:val="19066A"/>
        </w:rPr>
      </w:pPr>
      <w:bookmarkStart w:id="16" w:name="_Toc14171032"/>
      <w:r w:rsidRPr="00B268C9">
        <w:rPr>
          <w:color w:val="19066A"/>
        </w:rPr>
        <w:t>System Design</w:t>
      </w:r>
      <w:bookmarkEnd w:id="16"/>
    </w:p>
    <w:p w14:paraId="4E421293" w14:textId="77777777" w:rsidR="008A4756" w:rsidRDefault="00524107" w:rsidP="008A4756">
      <w:pPr>
        <w:pStyle w:val="Heading2"/>
        <w:tabs>
          <w:tab w:val="clear" w:pos="1080"/>
        </w:tabs>
      </w:pPr>
      <w:r>
        <w:t>UI Validation</w:t>
      </w:r>
    </w:p>
    <w:p w14:paraId="57CF628C" w14:textId="77777777" w:rsidR="00393007" w:rsidRPr="00393007" w:rsidRDefault="00393007" w:rsidP="00393007">
      <w:pPr>
        <w:pStyle w:val="Bodytext"/>
        <w:rPr>
          <w:b/>
          <w:bCs/>
        </w:rPr>
      </w:pPr>
      <w:r>
        <w:rPr>
          <w:b/>
          <w:bCs/>
        </w:rPr>
        <w:t>User Registration:</w:t>
      </w:r>
    </w:p>
    <w:p w14:paraId="4A048A32" w14:textId="77777777" w:rsidR="00A42FF0" w:rsidRDefault="00393007" w:rsidP="00524107">
      <w:pPr>
        <w:pStyle w:val="Bodytext"/>
        <w:numPr>
          <w:ilvl w:val="0"/>
          <w:numId w:val="17"/>
        </w:numPr>
        <w:rPr>
          <w:i/>
          <w:iCs/>
        </w:rPr>
      </w:pPr>
      <w:r w:rsidRPr="00393007">
        <w:rPr>
          <w:i/>
          <w:iCs/>
        </w:rPr>
        <w:t>Clicking ‘Submit’ button should validate the datatype constraints for each field</w:t>
      </w:r>
    </w:p>
    <w:p w14:paraId="2B368B3D" w14:textId="77777777" w:rsidR="00393007" w:rsidRDefault="00393007" w:rsidP="00524107">
      <w:pPr>
        <w:pStyle w:val="Bodytext"/>
        <w:numPr>
          <w:ilvl w:val="0"/>
          <w:numId w:val="17"/>
        </w:numPr>
        <w:rPr>
          <w:i/>
          <w:iCs/>
        </w:rPr>
      </w:pPr>
      <w:r w:rsidRPr="00393007">
        <w:rPr>
          <w:i/>
          <w:iCs/>
        </w:rPr>
        <w:t>User failing to provide information for the mandatory fields be presented with an alert message – ‘Please update the highlighted mandatory field(s).’ Also, highlight the missed-out field in red</w:t>
      </w:r>
      <w:r>
        <w:rPr>
          <w:i/>
          <w:iCs/>
        </w:rPr>
        <w:t>.</w:t>
      </w:r>
    </w:p>
    <w:p w14:paraId="66886C4A" w14:textId="77777777" w:rsidR="00393007" w:rsidRDefault="00393007" w:rsidP="00524107">
      <w:pPr>
        <w:pStyle w:val="Bodytext"/>
        <w:numPr>
          <w:ilvl w:val="0"/>
          <w:numId w:val="17"/>
        </w:numPr>
        <w:rPr>
          <w:i/>
          <w:iCs/>
        </w:rPr>
      </w:pPr>
      <w:r w:rsidRPr="00393007">
        <w:rPr>
          <w:i/>
          <w:iCs/>
        </w:rPr>
        <w:t>Upon saving the information in the database, display the message “New user created successfully”</w:t>
      </w:r>
      <w:r>
        <w:rPr>
          <w:i/>
          <w:iCs/>
        </w:rPr>
        <w:t>.</w:t>
      </w:r>
    </w:p>
    <w:p w14:paraId="1AAF3784" w14:textId="77777777" w:rsidR="00393007" w:rsidRDefault="00393007" w:rsidP="00393007">
      <w:pPr>
        <w:pStyle w:val="Bodytext"/>
        <w:rPr>
          <w:b/>
          <w:bCs/>
        </w:rPr>
      </w:pPr>
      <w:r>
        <w:rPr>
          <w:b/>
          <w:bCs/>
        </w:rPr>
        <w:t>User Authentication:</w:t>
      </w:r>
    </w:p>
    <w:p w14:paraId="4EF17441" w14:textId="77777777" w:rsidR="00393007" w:rsidRPr="00393007" w:rsidRDefault="00393007" w:rsidP="00393007">
      <w:pPr>
        <w:pStyle w:val="Bodytext"/>
        <w:numPr>
          <w:ilvl w:val="0"/>
          <w:numId w:val="18"/>
        </w:numPr>
        <w:rPr>
          <w:b/>
          <w:bCs/>
        </w:rPr>
      </w:pPr>
      <w:r>
        <w:rPr>
          <w:i/>
          <w:iCs/>
        </w:rPr>
        <w:t>User ID and password are mandatory fields</w:t>
      </w:r>
    </w:p>
    <w:p w14:paraId="2005CF63" w14:textId="77777777" w:rsidR="00393007" w:rsidRPr="00393007" w:rsidRDefault="00393007" w:rsidP="00393007">
      <w:pPr>
        <w:pStyle w:val="Bodytext"/>
        <w:numPr>
          <w:ilvl w:val="0"/>
          <w:numId w:val="18"/>
        </w:numPr>
        <w:rPr>
          <w:i/>
          <w:iCs/>
        </w:rPr>
      </w:pPr>
      <w:r w:rsidRPr="00393007">
        <w:rPr>
          <w:i/>
          <w:iCs/>
        </w:rPr>
        <w:t>If User ID is not present, it should throw error saying " User ID not present.</w:t>
      </w:r>
    </w:p>
    <w:p w14:paraId="19F1C06A" w14:textId="77777777" w:rsidR="00393007" w:rsidRDefault="00393007" w:rsidP="00393007">
      <w:pPr>
        <w:pStyle w:val="Bodytext"/>
        <w:numPr>
          <w:ilvl w:val="0"/>
          <w:numId w:val="18"/>
        </w:numPr>
        <w:rPr>
          <w:i/>
          <w:iCs/>
        </w:rPr>
      </w:pPr>
      <w:r w:rsidRPr="00393007">
        <w:rPr>
          <w:i/>
          <w:iCs/>
        </w:rPr>
        <w:lastRenderedPageBreak/>
        <w:t>For wrong password, it should say "Password not matching"</w:t>
      </w:r>
      <w:r>
        <w:rPr>
          <w:i/>
          <w:iCs/>
        </w:rPr>
        <w:t>.</w:t>
      </w:r>
    </w:p>
    <w:p w14:paraId="6A6F65DE" w14:textId="77777777" w:rsidR="00393007" w:rsidRDefault="00393007" w:rsidP="00393007">
      <w:pPr>
        <w:pStyle w:val="Bodytext"/>
        <w:rPr>
          <w:b/>
          <w:bCs/>
        </w:rPr>
      </w:pPr>
      <w:r>
        <w:rPr>
          <w:b/>
          <w:bCs/>
        </w:rPr>
        <w:t>Admin Credentials:</w:t>
      </w:r>
    </w:p>
    <w:p w14:paraId="4EA3DACD" w14:textId="77777777" w:rsidR="00393007" w:rsidRDefault="00393007" w:rsidP="00393007">
      <w:pPr>
        <w:pStyle w:val="Bodytext"/>
        <w:numPr>
          <w:ilvl w:val="0"/>
          <w:numId w:val="19"/>
        </w:numPr>
        <w:rPr>
          <w:i/>
          <w:iCs/>
        </w:rPr>
      </w:pPr>
      <w:r w:rsidRPr="00393007">
        <w:rPr>
          <w:i/>
          <w:iCs/>
        </w:rPr>
        <w:t>When keyed in with correct credentials, it should log in.</w:t>
      </w:r>
    </w:p>
    <w:p w14:paraId="7F0DCC8D" w14:textId="77777777" w:rsidR="00393007" w:rsidRPr="00393007" w:rsidRDefault="00393007" w:rsidP="00393007">
      <w:pPr>
        <w:pStyle w:val="Bodytext"/>
        <w:numPr>
          <w:ilvl w:val="0"/>
          <w:numId w:val="19"/>
        </w:numPr>
        <w:rPr>
          <w:i/>
          <w:iCs/>
        </w:rPr>
      </w:pPr>
      <w:r w:rsidRPr="00393007">
        <w:rPr>
          <w:i/>
          <w:iCs/>
        </w:rPr>
        <w:t>If Admin ID is not present, it should throw error saying " Admin ID not present.</w:t>
      </w:r>
    </w:p>
    <w:p w14:paraId="4F6D3482" w14:textId="77777777" w:rsidR="00393007" w:rsidRDefault="00393007" w:rsidP="00393007">
      <w:pPr>
        <w:pStyle w:val="Bodytext"/>
        <w:numPr>
          <w:ilvl w:val="0"/>
          <w:numId w:val="19"/>
        </w:numPr>
        <w:rPr>
          <w:i/>
          <w:iCs/>
        </w:rPr>
      </w:pPr>
      <w:r w:rsidRPr="00393007">
        <w:rPr>
          <w:i/>
          <w:iCs/>
        </w:rPr>
        <w:t>For wrong password, it should say "Password not matching"</w:t>
      </w:r>
    </w:p>
    <w:p w14:paraId="2B843FA9" w14:textId="77777777" w:rsidR="00393007" w:rsidRDefault="00393007" w:rsidP="00393007">
      <w:pPr>
        <w:pStyle w:val="Bodytext"/>
        <w:rPr>
          <w:b/>
          <w:bCs/>
        </w:rPr>
      </w:pPr>
      <w:r>
        <w:rPr>
          <w:b/>
          <w:bCs/>
        </w:rPr>
        <w:t>Help:</w:t>
      </w:r>
    </w:p>
    <w:p w14:paraId="0B8B0778" w14:textId="77777777" w:rsidR="00393007" w:rsidRDefault="00393007" w:rsidP="00393007">
      <w:pPr>
        <w:pStyle w:val="Bodytext"/>
        <w:numPr>
          <w:ilvl w:val="0"/>
          <w:numId w:val="20"/>
        </w:numPr>
        <w:rPr>
          <w:i/>
          <w:iCs/>
        </w:rPr>
      </w:pPr>
      <w:r>
        <w:rPr>
          <w:i/>
          <w:iCs/>
        </w:rPr>
        <w:t>Date of ticket should be auto populated</w:t>
      </w:r>
    </w:p>
    <w:p w14:paraId="6FAA4E99" w14:textId="77777777" w:rsidR="00393007" w:rsidRDefault="00393007" w:rsidP="00393007">
      <w:pPr>
        <w:pStyle w:val="Bodytext"/>
        <w:numPr>
          <w:ilvl w:val="0"/>
          <w:numId w:val="20"/>
        </w:numPr>
        <w:rPr>
          <w:i/>
          <w:iCs/>
        </w:rPr>
      </w:pPr>
      <w:r w:rsidRPr="00393007">
        <w:rPr>
          <w:i/>
          <w:iCs/>
        </w:rPr>
        <w:t>On submitting the Request ID should be auto generated and tagged to the ticket.</w:t>
      </w:r>
    </w:p>
    <w:p w14:paraId="739632C6" w14:textId="77777777" w:rsidR="00393007" w:rsidRDefault="00393007" w:rsidP="00393007">
      <w:pPr>
        <w:pStyle w:val="Bodytext"/>
        <w:rPr>
          <w:b/>
          <w:bCs/>
        </w:rPr>
      </w:pPr>
      <w:r>
        <w:rPr>
          <w:b/>
          <w:bCs/>
        </w:rPr>
        <w:t>Resolve Help Request:</w:t>
      </w:r>
    </w:p>
    <w:p w14:paraId="6426C50C" w14:textId="77777777" w:rsidR="00393007" w:rsidRDefault="00393007" w:rsidP="00393007">
      <w:pPr>
        <w:pStyle w:val="Bodytext"/>
        <w:numPr>
          <w:ilvl w:val="0"/>
          <w:numId w:val="21"/>
        </w:numPr>
        <w:rPr>
          <w:i/>
          <w:iCs/>
        </w:rPr>
      </w:pPr>
      <w:r w:rsidRPr="00393007">
        <w:rPr>
          <w:i/>
          <w:iCs/>
        </w:rPr>
        <w:t>Clicking on help request should list all the requests raised by the user.</w:t>
      </w:r>
    </w:p>
    <w:p w14:paraId="3E624596" w14:textId="77777777" w:rsidR="00393007" w:rsidRDefault="00393007" w:rsidP="00393007">
      <w:pPr>
        <w:pStyle w:val="Bodytext"/>
        <w:rPr>
          <w:b/>
          <w:bCs/>
        </w:rPr>
      </w:pPr>
      <w:r>
        <w:rPr>
          <w:b/>
          <w:bCs/>
        </w:rPr>
        <w:t>Password reset/Retrieve User ID:</w:t>
      </w:r>
    </w:p>
    <w:p w14:paraId="5B14585E" w14:textId="77777777" w:rsidR="00393007" w:rsidRDefault="00393007" w:rsidP="00393007">
      <w:pPr>
        <w:pStyle w:val="Bodytext"/>
        <w:numPr>
          <w:ilvl w:val="0"/>
          <w:numId w:val="21"/>
        </w:numPr>
        <w:rPr>
          <w:i/>
          <w:iCs/>
        </w:rPr>
      </w:pPr>
      <w:r w:rsidRPr="00393007">
        <w:rPr>
          <w:i/>
          <w:iCs/>
        </w:rPr>
        <w:t>When the user clicks Forgot User ID, system should ask for the secret questions, Contact number / email. On answering the questions correctly, the User ID should be displayed.</w:t>
      </w:r>
    </w:p>
    <w:p w14:paraId="368EF5ED" w14:textId="77777777" w:rsidR="00393007" w:rsidRDefault="00393007" w:rsidP="00393007">
      <w:pPr>
        <w:pStyle w:val="Bodytext"/>
        <w:numPr>
          <w:ilvl w:val="0"/>
          <w:numId w:val="21"/>
        </w:numPr>
        <w:rPr>
          <w:i/>
          <w:iCs/>
        </w:rPr>
      </w:pPr>
      <w:r w:rsidRPr="00393007">
        <w:rPr>
          <w:i/>
          <w:iCs/>
        </w:rPr>
        <w:t>When the user clicks Forgot Password, system should ask for the User ID and secret questions. On answering the questions correctly, the password reset page should be displayed.</w:t>
      </w:r>
    </w:p>
    <w:p w14:paraId="257D4E88" w14:textId="77777777" w:rsidR="00393007" w:rsidRDefault="00393007" w:rsidP="00393007">
      <w:pPr>
        <w:pStyle w:val="Bodytext"/>
        <w:numPr>
          <w:ilvl w:val="0"/>
          <w:numId w:val="21"/>
        </w:numPr>
        <w:rPr>
          <w:i/>
          <w:iCs/>
        </w:rPr>
      </w:pPr>
      <w:r w:rsidRPr="00393007">
        <w:rPr>
          <w:i/>
          <w:iCs/>
        </w:rPr>
        <w:t>On entering the details in the password reset page, password should be validated</w:t>
      </w:r>
    </w:p>
    <w:p w14:paraId="533A6B2E" w14:textId="77777777" w:rsidR="00393007" w:rsidRDefault="00393007" w:rsidP="00393007">
      <w:pPr>
        <w:pStyle w:val="Bodytext"/>
        <w:rPr>
          <w:b/>
          <w:bCs/>
        </w:rPr>
      </w:pPr>
      <w:r>
        <w:rPr>
          <w:b/>
          <w:bCs/>
        </w:rPr>
        <w:t>Add Home</w:t>
      </w:r>
      <w:r w:rsidR="00BB0D8E">
        <w:rPr>
          <w:b/>
          <w:bCs/>
        </w:rPr>
        <w:t xml:space="preserve"> </w:t>
      </w:r>
      <w:r>
        <w:rPr>
          <w:b/>
          <w:bCs/>
        </w:rPr>
        <w:t xml:space="preserve">Stay </w:t>
      </w:r>
      <w:r w:rsidR="00BB0D8E">
        <w:rPr>
          <w:b/>
          <w:bCs/>
        </w:rPr>
        <w:t>Details:</w:t>
      </w:r>
    </w:p>
    <w:p w14:paraId="032EB143" w14:textId="77777777" w:rsidR="00BB0D8E" w:rsidRDefault="00BB0D8E" w:rsidP="00BB0D8E">
      <w:pPr>
        <w:pStyle w:val="Bodytext"/>
        <w:numPr>
          <w:ilvl w:val="0"/>
          <w:numId w:val="22"/>
        </w:numPr>
        <w:rPr>
          <w:i/>
          <w:iCs/>
        </w:rPr>
      </w:pPr>
      <w:r w:rsidRPr="00BB0D8E">
        <w:rPr>
          <w:i/>
          <w:iCs/>
        </w:rPr>
        <w:t>Clicking ‘Submit’ should validate the datatype constraints for each field.</w:t>
      </w:r>
    </w:p>
    <w:p w14:paraId="3152F9E2" w14:textId="77777777" w:rsidR="00BB0D8E" w:rsidRDefault="00BB0D8E" w:rsidP="00BB0D8E">
      <w:pPr>
        <w:pStyle w:val="Bodytext"/>
        <w:numPr>
          <w:ilvl w:val="0"/>
          <w:numId w:val="22"/>
        </w:numPr>
        <w:rPr>
          <w:i/>
          <w:iCs/>
        </w:rPr>
      </w:pPr>
      <w:r w:rsidRPr="00BB0D8E">
        <w:rPr>
          <w:i/>
          <w:iCs/>
        </w:rPr>
        <w:t>User failing to provide information on the mandatory fields be provided with an alert message – ‘Please update the highlighted mandatory field(s).’ Also, highlight the missed</w:t>
      </w:r>
      <w:r>
        <w:rPr>
          <w:i/>
          <w:iCs/>
        </w:rPr>
        <w:t>-</w:t>
      </w:r>
      <w:r w:rsidRPr="00BB0D8E">
        <w:rPr>
          <w:i/>
          <w:iCs/>
        </w:rPr>
        <w:t>out field in red.</w:t>
      </w:r>
    </w:p>
    <w:p w14:paraId="574922D4" w14:textId="77777777" w:rsidR="00BB0D8E" w:rsidRDefault="00BB0D8E" w:rsidP="00BB0D8E">
      <w:pPr>
        <w:pStyle w:val="Bodytext"/>
        <w:numPr>
          <w:ilvl w:val="0"/>
          <w:numId w:val="22"/>
        </w:numPr>
        <w:rPr>
          <w:i/>
          <w:iCs/>
        </w:rPr>
      </w:pPr>
      <w:r w:rsidRPr="00BB0D8E">
        <w:rPr>
          <w:i/>
          <w:iCs/>
        </w:rPr>
        <w:t>Upon saving the information in the database, display the message ‘Your details are submitted successfully’.</w:t>
      </w:r>
    </w:p>
    <w:p w14:paraId="2BC9F3B0" w14:textId="77777777" w:rsidR="00BB0D8E" w:rsidRDefault="00BB0D8E" w:rsidP="00BB0D8E">
      <w:pPr>
        <w:pStyle w:val="Bodytext"/>
        <w:rPr>
          <w:b/>
          <w:bCs/>
        </w:rPr>
      </w:pPr>
      <w:r>
        <w:rPr>
          <w:b/>
          <w:bCs/>
        </w:rPr>
        <w:t>Home stay update:</w:t>
      </w:r>
    </w:p>
    <w:p w14:paraId="7D966427" w14:textId="77777777" w:rsidR="00BB0D8E" w:rsidRDefault="00BB0D8E" w:rsidP="00BB0D8E">
      <w:pPr>
        <w:pStyle w:val="Bodytext"/>
        <w:numPr>
          <w:ilvl w:val="0"/>
          <w:numId w:val="23"/>
        </w:numPr>
        <w:rPr>
          <w:i/>
          <w:iCs/>
        </w:rPr>
      </w:pPr>
      <w:r w:rsidRPr="00BB0D8E">
        <w:rPr>
          <w:i/>
          <w:iCs/>
        </w:rPr>
        <w:t xml:space="preserve">The updates </w:t>
      </w:r>
      <w:r>
        <w:rPr>
          <w:i/>
          <w:iCs/>
        </w:rPr>
        <w:t xml:space="preserve">done by user(owner) on details of his home stay </w:t>
      </w:r>
      <w:r w:rsidRPr="00BB0D8E">
        <w:rPr>
          <w:i/>
          <w:iCs/>
        </w:rPr>
        <w:t>should be validated.</w:t>
      </w:r>
    </w:p>
    <w:p w14:paraId="0D8D155F" w14:textId="77777777" w:rsidR="00BB0D8E" w:rsidRDefault="00BB0D8E" w:rsidP="00BB0D8E">
      <w:pPr>
        <w:pStyle w:val="Bodytext"/>
        <w:numPr>
          <w:ilvl w:val="0"/>
          <w:numId w:val="23"/>
        </w:numPr>
        <w:rPr>
          <w:i/>
          <w:iCs/>
        </w:rPr>
      </w:pPr>
      <w:r w:rsidRPr="00BB0D8E">
        <w:rPr>
          <w:i/>
          <w:iCs/>
        </w:rPr>
        <w:t>Update successful message should be displayed.</w:t>
      </w:r>
    </w:p>
    <w:p w14:paraId="787991E2" w14:textId="77777777" w:rsidR="00BB0D8E" w:rsidRDefault="00BB0D8E" w:rsidP="00BB0D8E">
      <w:pPr>
        <w:pStyle w:val="Bodytext"/>
        <w:rPr>
          <w:b/>
          <w:bCs/>
        </w:rPr>
      </w:pPr>
      <w:r>
        <w:rPr>
          <w:b/>
          <w:bCs/>
        </w:rPr>
        <w:t>Tour Package Add/Update:</w:t>
      </w:r>
    </w:p>
    <w:p w14:paraId="6ADE8A07" w14:textId="77777777" w:rsidR="00BB0D8E" w:rsidRDefault="00BB0D8E" w:rsidP="00BB0D8E">
      <w:pPr>
        <w:pStyle w:val="Bodytext"/>
        <w:numPr>
          <w:ilvl w:val="0"/>
          <w:numId w:val="24"/>
        </w:numPr>
        <w:rPr>
          <w:i/>
          <w:iCs/>
        </w:rPr>
      </w:pPr>
      <w:r w:rsidRPr="00BB0D8E">
        <w:rPr>
          <w:i/>
          <w:iCs/>
        </w:rPr>
        <w:t>Update successful message should be displayed.</w:t>
      </w:r>
    </w:p>
    <w:p w14:paraId="7662235A" w14:textId="77777777" w:rsidR="00BB0D8E" w:rsidRDefault="00BB0D8E" w:rsidP="00BB0D8E">
      <w:pPr>
        <w:pStyle w:val="Bodytext"/>
        <w:rPr>
          <w:b/>
          <w:bCs/>
        </w:rPr>
      </w:pPr>
      <w:r>
        <w:rPr>
          <w:b/>
          <w:bCs/>
        </w:rPr>
        <w:t>Book stay:</w:t>
      </w:r>
    </w:p>
    <w:p w14:paraId="2DF33ACB" w14:textId="77777777" w:rsidR="003B3D3C" w:rsidRPr="00E85D0D" w:rsidRDefault="00BB0D8E" w:rsidP="00E85D0D">
      <w:pPr>
        <w:pStyle w:val="Bodytext"/>
        <w:numPr>
          <w:ilvl w:val="0"/>
          <w:numId w:val="24"/>
        </w:numPr>
        <w:rPr>
          <w:i/>
          <w:iCs/>
        </w:rPr>
      </w:pPr>
      <w:r w:rsidRPr="00BB0D8E">
        <w:rPr>
          <w:i/>
          <w:iCs/>
        </w:rPr>
        <w:lastRenderedPageBreak/>
        <w:t>On clicking the homestay listed in search, it should display all the details.</w:t>
      </w:r>
      <w:r>
        <w:rPr>
          <w:i/>
          <w:iCs/>
        </w:rPr>
        <w:t xml:space="preserve"> </w:t>
      </w:r>
      <w:r w:rsidRPr="00BB0D8E">
        <w:rPr>
          <w:i/>
          <w:iCs/>
        </w:rPr>
        <w:t>If the details match to his criteria, it should allow booking.</w:t>
      </w:r>
    </w:p>
    <w:p w14:paraId="67234467" w14:textId="77777777" w:rsidR="00524107" w:rsidRDefault="00524107" w:rsidP="00524107">
      <w:pPr>
        <w:pStyle w:val="Heading2"/>
        <w:tabs>
          <w:tab w:val="clear" w:pos="1080"/>
        </w:tabs>
      </w:pPr>
      <w:r>
        <w:t>UI Design</w:t>
      </w:r>
    </w:p>
    <w:p w14:paraId="4F040845" w14:textId="77777777" w:rsidR="00E73FCF" w:rsidRPr="00E73FCF" w:rsidRDefault="00E73FCF" w:rsidP="00E73FCF">
      <w:pPr>
        <w:pStyle w:val="Bodytext"/>
      </w:pPr>
    </w:p>
    <w:p w14:paraId="68BE2BA3" w14:textId="77777777" w:rsidR="006E47C4" w:rsidRPr="009C38E7" w:rsidRDefault="009C38E7" w:rsidP="00AA7369">
      <w:pPr>
        <w:pStyle w:val="Bodytext"/>
        <w:ind w:left="567" w:right="-610"/>
        <w:jc w:val="center"/>
        <w:rPr>
          <w:b/>
          <w:bCs/>
          <w:u w:val="single"/>
        </w:rPr>
      </w:pPr>
      <w:r w:rsidRPr="009C38E7">
        <w:rPr>
          <w:b/>
          <w:bCs/>
          <w:u w:val="single"/>
        </w:rPr>
        <w:t>WEBSITE HOME PAGE</w:t>
      </w:r>
    </w:p>
    <w:p w14:paraId="629CED9F" w14:textId="77777777" w:rsidR="00FB114D" w:rsidRPr="006E47C4" w:rsidDel="006E47C4" w:rsidRDefault="00FB114D" w:rsidP="006E47C4">
      <w:pPr>
        <w:pStyle w:val="Bodytext"/>
        <w:jc w:val="center"/>
        <w:rPr>
          <w:del w:id="17" w:author="Kumari, Gunjan (Cognizant)" w:date="2022-01-20T10:50:00Z"/>
          <w:b/>
          <w:bCs/>
        </w:rPr>
      </w:pPr>
    </w:p>
    <w:p w14:paraId="3954CBB2" w14:textId="7DBCC288" w:rsidR="00524107" w:rsidRPr="00524107" w:rsidRDefault="000B3AC2" w:rsidP="009C38E7">
      <w:pPr>
        <w:pStyle w:val="Bodytext"/>
        <w:ind w:left="567"/>
      </w:pPr>
      <w:r>
        <w:rPr>
          <w:i/>
          <w:iCs/>
          <w:noProof/>
        </w:rPr>
        <w:drawing>
          <wp:inline distT="0" distB="0" distL="0" distR="0" wp14:anchorId="3B20749E" wp14:editId="4E3B8B14">
            <wp:extent cx="5724525" cy="26479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05174AD4" w14:textId="77777777" w:rsidR="00FB114D" w:rsidRDefault="00FB114D" w:rsidP="00524107">
      <w:pPr>
        <w:pStyle w:val="Bodytext"/>
      </w:pPr>
    </w:p>
    <w:p w14:paraId="699E4E5A" w14:textId="77777777" w:rsidR="009C38E7" w:rsidRPr="009C38E7" w:rsidRDefault="009C38E7" w:rsidP="00AA7369">
      <w:pPr>
        <w:pStyle w:val="Bodytext"/>
        <w:ind w:left="567" w:right="-610"/>
        <w:jc w:val="center"/>
        <w:rPr>
          <w:b/>
          <w:bCs/>
          <w:u w:val="single"/>
        </w:rPr>
      </w:pPr>
      <w:r w:rsidRPr="009C38E7">
        <w:rPr>
          <w:b/>
          <w:bCs/>
          <w:u w:val="single"/>
        </w:rPr>
        <w:t>NEW REGISTRATION</w:t>
      </w:r>
    </w:p>
    <w:p w14:paraId="7930BA65" w14:textId="77777777" w:rsidR="00FB114D" w:rsidRPr="006E47C4" w:rsidDel="006E47C4" w:rsidRDefault="00FB114D" w:rsidP="006E47C4">
      <w:pPr>
        <w:pStyle w:val="Bodytext"/>
        <w:jc w:val="center"/>
        <w:rPr>
          <w:del w:id="18" w:author="Kumari, Gunjan (Cognizant)" w:date="2022-01-20T10:50:00Z"/>
          <w:b/>
          <w:bCs/>
        </w:rPr>
      </w:pPr>
    </w:p>
    <w:p w14:paraId="5D6B9D84" w14:textId="61EBC1F7" w:rsidR="00524107" w:rsidRDefault="000B3AC2" w:rsidP="009C38E7">
      <w:pPr>
        <w:pStyle w:val="Bodytext"/>
        <w:ind w:left="567"/>
      </w:pPr>
      <w:r>
        <w:rPr>
          <w:noProof/>
        </w:rPr>
        <w:drawing>
          <wp:inline distT="0" distB="0" distL="0" distR="0" wp14:anchorId="6726A2C5" wp14:editId="7CB4A115">
            <wp:extent cx="5734050" cy="26289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0486AF4B" w14:textId="77777777" w:rsidR="006E47C4" w:rsidRDefault="006E47C4" w:rsidP="006E47C4">
      <w:pPr>
        <w:pStyle w:val="Bodytext"/>
        <w:ind w:left="0"/>
      </w:pPr>
    </w:p>
    <w:p w14:paraId="699A291F" w14:textId="77777777" w:rsidR="00755CA2" w:rsidRDefault="00755CA2" w:rsidP="006E47C4">
      <w:pPr>
        <w:pStyle w:val="Bodytext"/>
        <w:ind w:left="0"/>
      </w:pPr>
    </w:p>
    <w:p w14:paraId="3DFF77A9" w14:textId="77777777" w:rsidR="009C38E7" w:rsidRDefault="009C38E7" w:rsidP="006E47C4">
      <w:pPr>
        <w:pStyle w:val="Bodytext"/>
        <w:ind w:left="0"/>
      </w:pPr>
    </w:p>
    <w:p w14:paraId="0C9E56B4" w14:textId="77777777" w:rsidR="009C38E7" w:rsidRPr="009C38E7" w:rsidDel="006E47C4" w:rsidRDefault="009C38E7" w:rsidP="00755CA2">
      <w:pPr>
        <w:pStyle w:val="Bodytext"/>
        <w:ind w:left="0" w:right="-610"/>
        <w:jc w:val="center"/>
        <w:rPr>
          <w:del w:id="19" w:author="Kumari, Gunjan (Cognizant)" w:date="2022-01-20T10:47:00Z"/>
          <w:b/>
          <w:bCs/>
          <w:u w:val="single"/>
        </w:rPr>
      </w:pPr>
      <w:r>
        <w:rPr>
          <w:b/>
          <w:bCs/>
          <w:u w:val="single"/>
        </w:rPr>
        <w:lastRenderedPageBreak/>
        <w:t>LOGIN PAGE</w:t>
      </w:r>
    </w:p>
    <w:p w14:paraId="3170F5BB" w14:textId="77777777" w:rsidR="006E47C4" w:rsidRDefault="006E47C4" w:rsidP="00755CA2">
      <w:pPr>
        <w:pStyle w:val="Bodytext"/>
        <w:ind w:left="0" w:right="-610"/>
        <w:jc w:val="center"/>
        <w:rPr>
          <w:ins w:id="20" w:author="Kumari, Gunjan (Cognizant)" w:date="2022-01-20T10:51:00Z"/>
        </w:rPr>
      </w:pPr>
    </w:p>
    <w:p w14:paraId="558FE591" w14:textId="77777777" w:rsidR="00FB114D" w:rsidRPr="006E47C4" w:rsidDel="006E47C4" w:rsidRDefault="00FB114D" w:rsidP="006E47C4">
      <w:pPr>
        <w:pStyle w:val="Bodytext"/>
        <w:ind w:left="0"/>
        <w:rPr>
          <w:del w:id="21" w:author="Kumari, Gunjan (Cognizant)" w:date="2022-01-20T10:50:00Z"/>
          <w:b/>
          <w:bCs/>
        </w:rPr>
      </w:pPr>
    </w:p>
    <w:p w14:paraId="47DD5C72" w14:textId="114BB9ED" w:rsidR="00E73FCF" w:rsidRPr="00AA7369" w:rsidRDefault="000B3AC2" w:rsidP="00AA7369">
      <w:pPr>
        <w:pStyle w:val="Bodytext"/>
        <w:ind w:left="567"/>
      </w:pPr>
      <w:r w:rsidRPr="00E94693">
        <w:rPr>
          <w:noProof/>
        </w:rPr>
        <w:drawing>
          <wp:inline distT="0" distB="0" distL="0" distR="0" wp14:anchorId="7D2207DB" wp14:editId="7BA96BD0">
            <wp:extent cx="5572125" cy="2114550"/>
            <wp:effectExtent l="0" t="0" r="0" b="0"/>
            <wp:docPr id="293" name="Picture 18525349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2534918"/>
                    <pic:cNvPicPr>
                      <a:picLocks noChangeArrowheads="1"/>
                    </pic:cNvPicPr>
                  </pic:nvPicPr>
                  <pic:blipFill>
                    <a:blip r:embed="rId16">
                      <a:extLst>
                        <a:ext uri="{28A0092B-C50C-407E-A947-70E740481C1C}">
                          <a14:useLocalDpi xmlns:a14="http://schemas.microsoft.com/office/drawing/2010/main" val="0"/>
                        </a:ext>
                      </a:extLst>
                    </a:blip>
                    <a:srcRect l="1331" r="1331"/>
                    <a:stretch>
                      <a:fillRect/>
                    </a:stretch>
                  </pic:blipFill>
                  <pic:spPr bwMode="auto">
                    <a:xfrm>
                      <a:off x="0" y="0"/>
                      <a:ext cx="5572125" cy="2114550"/>
                    </a:xfrm>
                    <a:prstGeom prst="rect">
                      <a:avLst/>
                    </a:prstGeom>
                    <a:noFill/>
                    <a:ln>
                      <a:noFill/>
                    </a:ln>
                  </pic:spPr>
                </pic:pic>
              </a:graphicData>
            </a:graphic>
          </wp:inline>
        </w:drawing>
      </w:r>
    </w:p>
    <w:p w14:paraId="48BF3D98" w14:textId="77777777" w:rsidR="00755CA2" w:rsidRDefault="00755CA2" w:rsidP="00AA7369">
      <w:pPr>
        <w:pStyle w:val="Bodytext"/>
        <w:ind w:left="567" w:right="-610"/>
        <w:jc w:val="center"/>
        <w:rPr>
          <w:b/>
          <w:bCs/>
          <w:u w:val="single"/>
        </w:rPr>
      </w:pPr>
    </w:p>
    <w:p w14:paraId="123051F7" w14:textId="2454153B" w:rsidR="009C38E7" w:rsidRPr="009C38E7" w:rsidRDefault="00755CA2" w:rsidP="00AA7369">
      <w:pPr>
        <w:pStyle w:val="Bodytext"/>
        <w:ind w:left="567" w:right="-610"/>
        <w:jc w:val="center"/>
        <w:rPr>
          <w:b/>
          <w:bCs/>
          <w:u w:val="single"/>
        </w:rPr>
      </w:pPr>
      <w:r>
        <w:rPr>
          <w:b/>
          <w:bCs/>
          <w:u w:val="single"/>
        </w:rPr>
        <w:t>TO RETRIEVE USER ID/PASSWORD</w:t>
      </w:r>
    </w:p>
    <w:p w14:paraId="62C52E52" w14:textId="201B1C5E" w:rsidR="006E47C4" w:rsidRDefault="000B3AC2" w:rsidP="009C38E7">
      <w:pPr>
        <w:pStyle w:val="Bodytext"/>
        <w:ind w:left="567"/>
      </w:pPr>
      <w:r w:rsidRPr="00E94693">
        <w:rPr>
          <w:noProof/>
        </w:rPr>
        <w:drawing>
          <wp:inline distT="0" distB="0" distL="0" distR="0" wp14:anchorId="4E4D0345" wp14:editId="54DC364C">
            <wp:extent cx="5600700" cy="3314700"/>
            <wp:effectExtent l="0" t="0" r="0" b="0"/>
            <wp:docPr id="294" name="Picture 222659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2659007"/>
                    <pic:cNvPicPr>
                      <a:picLocks noChangeArrowheads="1"/>
                    </pic:cNvPicPr>
                  </pic:nvPicPr>
                  <pic:blipFill>
                    <a:blip r:embed="rId17">
                      <a:extLst>
                        <a:ext uri="{28A0092B-C50C-407E-A947-70E740481C1C}">
                          <a14:useLocalDpi xmlns:a14="http://schemas.microsoft.com/office/drawing/2010/main" val="0"/>
                        </a:ext>
                      </a:extLst>
                    </a:blip>
                    <a:srcRect l="1164" r="996" b="2792"/>
                    <a:stretch>
                      <a:fillRect/>
                    </a:stretch>
                  </pic:blipFill>
                  <pic:spPr bwMode="auto">
                    <a:xfrm>
                      <a:off x="0" y="0"/>
                      <a:ext cx="5600700" cy="3314700"/>
                    </a:xfrm>
                    <a:prstGeom prst="rect">
                      <a:avLst/>
                    </a:prstGeom>
                    <a:noFill/>
                    <a:ln>
                      <a:noFill/>
                    </a:ln>
                  </pic:spPr>
                </pic:pic>
              </a:graphicData>
            </a:graphic>
          </wp:inline>
        </w:drawing>
      </w:r>
    </w:p>
    <w:p w14:paraId="001F11BF" w14:textId="42F88E19" w:rsidR="005E6112" w:rsidRDefault="005E6112" w:rsidP="005E6112">
      <w:pPr>
        <w:pStyle w:val="Bodytext"/>
      </w:pPr>
    </w:p>
    <w:p w14:paraId="2CC9C3C9" w14:textId="093CFB0F" w:rsidR="009C38E7" w:rsidRDefault="009C38E7" w:rsidP="005E6112">
      <w:pPr>
        <w:pStyle w:val="Bodytext"/>
      </w:pPr>
    </w:p>
    <w:p w14:paraId="03782227" w14:textId="77777777" w:rsidR="00AA7369" w:rsidRDefault="00AA7369" w:rsidP="005E6112">
      <w:pPr>
        <w:pStyle w:val="Bodytext"/>
      </w:pPr>
    </w:p>
    <w:p w14:paraId="5368AE71" w14:textId="38D268D5" w:rsidR="009C38E7" w:rsidRDefault="009C38E7" w:rsidP="00AA7369">
      <w:pPr>
        <w:pStyle w:val="Bodytext"/>
      </w:pPr>
    </w:p>
    <w:p w14:paraId="7B0C8A11" w14:textId="2B19B473" w:rsidR="00AA7369" w:rsidRDefault="00AA7369" w:rsidP="00AA7369">
      <w:pPr>
        <w:pStyle w:val="Bodytext"/>
      </w:pPr>
    </w:p>
    <w:p w14:paraId="142C6670" w14:textId="77777777" w:rsidR="00AA7369" w:rsidRDefault="00AA7369" w:rsidP="00AA7369">
      <w:pPr>
        <w:pStyle w:val="Bodytext"/>
      </w:pPr>
    </w:p>
    <w:p w14:paraId="71F8F645" w14:textId="77777777" w:rsidR="009C38E7" w:rsidRPr="009C38E7" w:rsidRDefault="009C38E7" w:rsidP="00AA7369">
      <w:pPr>
        <w:pStyle w:val="Bodytext"/>
        <w:ind w:left="567" w:right="-610"/>
        <w:jc w:val="center"/>
        <w:rPr>
          <w:b/>
          <w:bCs/>
          <w:u w:val="single"/>
        </w:rPr>
      </w:pPr>
      <w:r>
        <w:rPr>
          <w:b/>
          <w:bCs/>
          <w:u w:val="single"/>
        </w:rPr>
        <w:lastRenderedPageBreak/>
        <w:t>ADMIN HOMEPAGE</w:t>
      </w:r>
    </w:p>
    <w:p w14:paraId="65837152" w14:textId="4BB102D5" w:rsidR="003E7F39" w:rsidRDefault="000B3AC2" w:rsidP="00AA7369">
      <w:pPr>
        <w:pStyle w:val="Bodytext"/>
        <w:ind w:left="567"/>
      </w:pPr>
      <w:r>
        <w:rPr>
          <w:noProof/>
        </w:rPr>
        <w:drawing>
          <wp:inline distT="0" distB="0" distL="0" distR="0" wp14:anchorId="1A4DD4E2" wp14:editId="2CF060FD">
            <wp:extent cx="5724525" cy="25050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14:paraId="61D32EAE" w14:textId="0CEE934A" w:rsidR="009C38E7" w:rsidRPr="003E7F39" w:rsidRDefault="003E7F39" w:rsidP="00310410">
      <w:pPr>
        <w:pStyle w:val="Bodytext"/>
        <w:ind w:left="567" w:right="-610"/>
        <w:jc w:val="center"/>
        <w:rPr>
          <w:b/>
          <w:bCs/>
          <w:u w:val="single"/>
        </w:rPr>
      </w:pPr>
      <w:r>
        <w:rPr>
          <w:b/>
          <w:bCs/>
          <w:u w:val="single"/>
        </w:rPr>
        <w:t xml:space="preserve">HELP DESK </w:t>
      </w:r>
      <w:r w:rsidR="00AF417B">
        <w:rPr>
          <w:b/>
          <w:bCs/>
          <w:u w:val="single"/>
        </w:rPr>
        <w:t>–</w:t>
      </w:r>
      <w:r>
        <w:rPr>
          <w:b/>
          <w:bCs/>
          <w:u w:val="single"/>
        </w:rPr>
        <w:t xml:space="preserve"> TICKE</w:t>
      </w:r>
      <w:r w:rsidR="00AF417B">
        <w:rPr>
          <w:b/>
          <w:bCs/>
          <w:u w:val="single"/>
        </w:rPr>
        <w:t>TS</w:t>
      </w:r>
    </w:p>
    <w:p w14:paraId="7BD966A0" w14:textId="023EE538" w:rsidR="00AA7369" w:rsidRPr="009C38E7" w:rsidRDefault="000B3AC2" w:rsidP="00AF417B">
      <w:pPr>
        <w:pStyle w:val="Bodytext"/>
        <w:ind w:left="567" w:right="-610"/>
        <w:rPr>
          <w:b/>
          <w:bCs/>
        </w:rPr>
      </w:pPr>
      <w:r w:rsidRPr="009C38E7">
        <w:rPr>
          <w:b/>
          <w:bCs/>
          <w:noProof/>
        </w:rPr>
        <w:drawing>
          <wp:inline distT="0" distB="0" distL="0" distR="0" wp14:anchorId="36EC95CE" wp14:editId="5236D6B6">
            <wp:extent cx="5734050" cy="1371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
                      <a:extLst>
                        <a:ext uri="{28A0092B-C50C-407E-A947-70E740481C1C}">
                          <a14:useLocalDpi xmlns:a14="http://schemas.microsoft.com/office/drawing/2010/main" val="0"/>
                        </a:ext>
                      </a:extLst>
                    </a:blip>
                    <a:srcRect b="4413"/>
                    <a:stretch>
                      <a:fillRect/>
                    </a:stretch>
                  </pic:blipFill>
                  <pic:spPr bwMode="auto">
                    <a:xfrm>
                      <a:off x="0" y="0"/>
                      <a:ext cx="5734050" cy="1371600"/>
                    </a:xfrm>
                    <a:prstGeom prst="rect">
                      <a:avLst/>
                    </a:prstGeom>
                    <a:noFill/>
                    <a:ln>
                      <a:noFill/>
                    </a:ln>
                  </pic:spPr>
                </pic:pic>
              </a:graphicData>
            </a:graphic>
          </wp:inline>
        </w:drawing>
      </w:r>
    </w:p>
    <w:p w14:paraId="7DB2AD29" w14:textId="29E37FF5" w:rsidR="009C38E7" w:rsidRDefault="000B3AC2" w:rsidP="00AA7369">
      <w:pPr>
        <w:pStyle w:val="Bodytext"/>
        <w:ind w:left="567" w:right="-469"/>
        <w:rPr>
          <w:b/>
          <w:bCs/>
          <w:u w:val="single"/>
        </w:rPr>
      </w:pPr>
      <w:r>
        <w:rPr>
          <w:noProof/>
        </w:rPr>
        <w:drawing>
          <wp:inline distT="0" distB="0" distL="0" distR="0" wp14:anchorId="5E42FDD6" wp14:editId="1D0EF1C0">
            <wp:extent cx="5724525" cy="12763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276350"/>
                    </a:xfrm>
                    <a:prstGeom prst="rect">
                      <a:avLst/>
                    </a:prstGeom>
                    <a:noFill/>
                    <a:ln>
                      <a:noFill/>
                    </a:ln>
                  </pic:spPr>
                </pic:pic>
              </a:graphicData>
            </a:graphic>
          </wp:inline>
        </w:drawing>
      </w:r>
    </w:p>
    <w:p w14:paraId="5183F737" w14:textId="653E2F7D" w:rsidR="00AA7369" w:rsidRDefault="000B3AC2" w:rsidP="00AA7369">
      <w:pPr>
        <w:pStyle w:val="Bodytext"/>
        <w:ind w:left="567" w:right="-469"/>
        <w:rPr>
          <w:b/>
          <w:bCs/>
          <w:u w:val="single"/>
        </w:rPr>
      </w:pPr>
      <w:r>
        <w:rPr>
          <w:b/>
          <w:bCs/>
          <w:noProof/>
          <w:u w:val="single"/>
        </w:rPr>
        <w:drawing>
          <wp:inline distT="0" distB="0" distL="0" distR="0" wp14:anchorId="79C492BE" wp14:editId="16B6F9DA">
            <wp:extent cx="5734050" cy="13335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14:paraId="4AAA09EF" w14:textId="7432B15B" w:rsidR="009C38E7" w:rsidRDefault="009C38E7" w:rsidP="009C38E7">
      <w:pPr>
        <w:pStyle w:val="Bodytext"/>
        <w:ind w:left="567"/>
        <w:rPr>
          <w:b/>
          <w:bCs/>
          <w:u w:val="single"/>
        </w:rPr>
      </w:pPr>
    </w:p>
    <w:p w14:paraId="57CAE937" w14:textId="1E61D83F" w:rsidR="00AA7369" w:rsidRDefault="00AA7369" w:rsidP="009C38E7">
      <w:pPr>
        <w:pStyle w:val="Bodytext"/>
        <w:ind w:left="567"/>
        <w:rPr>
          <w:b/>
          <w:bCs/>
          <w:u w:val="single"/>
        </w:rPr>
      </w:pPr>
    </w:p>
    <w:p w14:paraId="2AB1A6A1" w14:textId="77777777" w:rsidR="00AA7369" w:rsidRDefault="00AA7369" w:rsidP="009C38E7">
      <w:pPr>
        <w:pStyle w:val="Bodytext"/>
        <w:ind w:left="567"/>
        <w:rPr>
          <w:b/>
          <w:bCs/>
          <w:u w:val="single"/>
        </w:rPr>
      </w:pPr>
    </w:p>
    <w:p w14:paraId="4C9058EE" w14:textId="77777777" w:rsidR="00AA7369" w:rsidRDefault="00AA7369" w:rsidP="009C38E7">
      <w:pPr>
        <w:pStyle w:val="Bodytext"/>
        <w:ind w:left="567"/>
        <w:rPr>
          <w:b/>
          <w:bCs/>
          <w:u w:val="single"/>
        </w:rPr>
      </w:pPr>
    </w:p>
    <w:p w14:paraId="784C0264" w14:textId="77777777" w:rsidR="009C38E7" w:rsidRDefault="00F0069F" w:rsidP="00AA7369">
      <w:pPr>
        <w:pStyle w:val="Bodytext"/>
        <w:ind w:left="567" w:right="-610"/>
        <w:jc w:val="center"/>
        <w:rPr>
          <w:b/>
          <w:bCs/>
          <w:u w:val="single"/>
        </w:rPr>
      </w:pPr>
      <w:r>
        <w:rPr>
          <w:b/>
          <w:bCs/>
          <w:u w:val="single"/>
        </w:rPr>
        <w:t>USER (OWNER) HOME PAGE</w:t>
      </w:r>
    </w:p>
    <w:p w14:paraId="1704BE1A" w14:textId="146F495A" w:rsidR="00F0069F" w:rsidRDefault="000B3AC2" w:rsidP="00E73FCF">
      <w:pPr>
        <w:pStyle w:val="Bodytext"/>
        <w:ind w:left="567"/>
        <w:rPr>
          <w:b/>
          <w:bCs/>
        </w:rPr>
      </w:pPr>
      <w:r>
        <w:rPr>
          <w:b/>
          <w:bCs/>
          <w:noProof/>
        </w:rPr>
        <w:drawing>
          <wp:inline distT="0" distB="0" distL="0" distR="0" wp14:anchorId="2D3BC00D" wp14:editId="69C84F53">
            <wp:extent cx="5724525" cy="25050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14:paraId="2BFDA405" w14:textId="02995657" w:rsidR="00F0069F" w:rsidRDefault="000B3AC2" w:rsidP="00AA7369">
      <w:pPr>
        <w:pStyle w:val="Bodytext"/>
        <w:ind w:left="567" w:right="-469"/>
        <w:jc w:val="center"/>
        <w:rPr>
          <w:b/>
          <w:bCs/>
          <w:u w:val="single"/>
        </w:rPr>
      </w:pPr>
      <w:r w:rsidRPr="00F0069F">
        <w:rPr>
          <w:b/>
          <w:bCs/>
          <w:noProof/>
        </w:rPr>
        <w:drawing>
          <wp:inline distT="0" distB="0" distL="0" distR="0" wp14:anchorId="68437FBF" wp14:editId="62C60C3D">
            <wp:extent cx="5734050" cy="23050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305050"/>
                    </a:xfrm>
                    <a:prstGeom prst="rect">
                      <a:avLst/>
                    </a:prstGeom>
                    <a:noFill/>
                    <a:ln>
                      <a:noFill/>
                    </a:ln>
                  </pic:spPr>
                </pic:pic>
              </a:graphicData>
            </a:graphic>
          </wp:inline>
        </w:drawing>
      </w:r>
    </w:p>
    <w:p w14:paraId="3C8A0C9D" w14:textId="5EBC61D3" w:rsidR="00F0069F" w:rsidRDefault="000B3AC2" w:rsidP="00AA7369">
      <w:pPr>
        <w:pStyle w:val="Bodytext"/>
        <w:ind w:left="567" w:right="-327"/>
        <w:rPr>
          <w:b/>
          <w:bCs/>
        </w:rPr>
      </w:pPr>
      <w:r>
        <w:rPr>
          <w:b/>
          <w:bCs/>
          <w:noProof/>
        </w:rPr>
        <w:drawing>
          <wp:inline distT="0" distB="0" distL="0" distR="0" wp14:anchorId="0088B81A" wp14:editId="6E83E0A4">
            <wp:extent cx="5724525" cy="22955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extLst>
                        <a:ext uri="{28A0092B-C50C-407E-A947-70E740481C1C}">
                          <a14:useLocalDpi xmlns:a14="http://schemas.microsoft.com/office/drawing/2010/main" val="0"/>
                        </a:ext>
                      </a:extLst>
                    </a:blip>
                    <a:srcRect t="3001"/>
                    <a:stretch>
                      <a:fillRect/>
                    </a:stretch>
                  </pic:blipFill>
                  <pic:spPr bwMode="auto">
                    <a:xfrm>
                      <a:off x="0" y="0"/>
                      <a:ext cx="5724525" cy="2295525"/>
                    </a:xfrm>
                    <a:prstGeom prst="rect">
                      <a:avLst/>
                    </a:prstGeom>
                    <a:noFill/>
                    <a:ln>
                      <a:noFill/>
                    </a:ln>
                  </pic:spPr>
                </pic:pic>
              </a:graphicData>
            </a:graphic>
          </wp:inline>
        </w:drawing>
      </w:r>
    </w:p>
    <w:p w14:paraId="1712B0BD" w14:textId="4461767A" w:rsidR="00F0069F" w:rsidRDefault="000B3AC2" w:rsidP="00F0069F">
      <w:pPr>
        <w:pStyle w:val="Bodytext"/>
        <w:ind w:left="567"/>
        <w:rPr>
          <w:b/>
          <w:bCs/>
        </w:rPr>
      </w:pPr>
      <w:r>
        <w:rPr>
          <w:b/>
          <w:bCs/>
          <w:noProof/>
        </w:rPr>
        <w:lastRenderedPageBreak/>
        <w:drawing>
          <wp:inline distT="0" distB="0" distL="0" distR="0" wp14:anchorId="180B7EA3" wp14:editId="556E8057">
            <wp:extent cx="5734050" cy="23812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381250"/>
                    </a:xfrm>
                    <a:prstGeom prst="rect">
                      <a:avLst/>
                    </a:prstGeom>
                    <a:noFill/>
                    <a:ln>
                      <a:noFill/>
                    </a:ln>
                  </pic:spPr>
                </pic:pic>
              </a:graphicData>
            </a:graphic>
          </wp:inline>
        </w:drawing>
      </w:r>
    </w:p>
    <w:p w14:paraId="431303FF" w14:textId="6C197587" w:rsidR="00F0069F" w:rsidRDefault="000B3AC2" w:rsidP="00F0069F">
      <w:pPr>
        <w:pStyle w:val="Bodytext"/>
        <w:ind w:left="567"/>
        <w:rPr>
          <w:b/>
          <w:bCs/>
        </w:rPr>
      </w:pPr>
      <w:r>
        <w:rPr>
          <w:b/>
          <w:bCs/>
          <w:noProof/>
        </w:rPr>
        <w:drawing>
          <wp:inline distT="0" distB="0" distL="0" distR="0" wp14:anchorId="0C05E7BF" wp14:editId="7912FCC7">
            <wp:extent cx="5734050" cy="2343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343150"/>
                    </a:xfrm>
                    <a:prstGeom prst="rect">
                      <a:avLst/>
                    </a:prstGeom>
                    <a:noFill/>
                    <a:ln>
                      <a:noFill/>
                    </a:ln>
                  </pic:spPr>
                </pic:pic>
              </a:graphicData>
            </a:graphic>
          </wp:inline>
        </w:drawing>
      </w:r>
    </w:p>
    <w:p w14:paraId="4B8D3676" w14:textId="3F458E79" w:rsidR="00F0069F" w:rsidRDefault="00F0069F" w:rsidP="00F0069F">
      <w:pPr>
        <w:pStyle w:val="Bodytext"/>
        <w:ind w:left="567"/>
        <w:rPr>
          <w:b/>
          <w:bCs/>
        </w:rPr>
      </w:pPr>
    </w:p>
    <w:p w14:paraId="7C36B33E" w14:textId="18A7618F" w:rsidR="00167A76" w:rsidRDefault="000B3AC2" w:rsidP="00F0069F">
      <w:pPr>
        <w:pStyle w:val="Bodytext"/>
        <w:ind w:left="567"/>
        <w:rPr>
          <w:b/>
          <w:bCs/>
        </w:rPr>
      </w:pPr>
      <w:r>
        <w:rPr>
          <w:b/>
          <w:bCs/>
          <w:noProof/>
        </w:rPr>
        <w:drawing>
          <wp:inline distT="0" distB="0" distL="0" distR="0" wp14:anchorId="4AF362E1" wp14:editId="59EDC395">
            <wp:extent cx="5724525" cy="3314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314700"/>
                    </a:xfrm>
                    <a:prstGeom prst="rect">
                      <a:avLst/>
                    </a:prstGeom>
                    <a:noFill/>
                    <a:ln>
                      <a:noFill/>
                    </a:ln>
                  </pic:spPr>
                </pic:pic>
              </a:graphicData>
            </a:graphic>
          </wp:inline>
        </w:drawing>
      </w:r>
    </w:p>
    <w:p w14:paraId="6A778129" w14:textId="1140537A" w:rsidR="005E6112" w:rsidRDefault="000B3AC2" w:rsidP="00F0069F">
      <w:pPr>
        <w:pStyle w:val="Bodytext"/>
        <w:ind w:left="567"/>
        <w:rPr>
          <w:b/>
          <w:bCs/>
        </w:rPr>
      </w:pPr>
      <w:r>
        <w:rPr>
          <w:b/>
          <w:bCs/>
          <w:noProof/>
        </w:rPr>
        <w:lastRenderedPageBreak/>
        <w:drawing>
          <wp:inline distT="0" distB="0" distL="0" distR="0" wp14:anchorId="38CFAD73" wp14:editId="3772AE74">
            <wp:extent cx="5734050" cy="191452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1914525"/>
                    </a:xfrm>
                    <a:prstGeom prst="rect">
                      <a:avLst/>
                    </a:prstGeom>
                    <a:noFill/>
                    <a:ln>
                      <a:noFill/>
                    </a:ln>
                  </pic:spPr>
                </pic:pic>
              </a:graphicData>
            </a:graphic>
          </wp:inline>
        </w:drawing>
      </w:r>
    </w:p>
    <w:p w14:paraId="27A0A654" w14:textId="6FE7A65F" w:rsidR="005E6112" w:rsidRDefault="005E6112" w:rsidP="00F0069F">
      <w:pPr>
        <w:pStyle w:val="Bodytext"/>
        <w:ind w:left="567"/>
        <w:rPr>
          <w:b/>
          <w:bCs/>
        </w:rPr>
      </w:pPr>
    </w:p>
    <w:p w14:paraId="24E676A3" w14:textId="30FF3D2A" w:rsidR="005E6112" w:rsidRDefault="000B3AC2" w:rsidP="00F0069F">
      <w:pPr>
        <w:pStyle w:val="Bodytext"/>
        <w:ind w:left="567"/>
        <w:rPr>
          <w:b/>
          <w:bCs/>
        </w:rPr>
      </w:pPr>
      <w:r>
        <w:rPr>
          <w:b/>
          <w:bCs/>
          <w:noProof/>
        </w:rPr>
        <w:drawing>
          <wp:inline distT="0" distB="0" distL="0" distR="0" wp14:anchorId="231596BC" wp14:editId="6936E8B6">
            <wp:extent cx="3800475" cy="5200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
                      <a:extLst>
                        <a:ext uri="{28A0092B-C50C-407E-A947-70E740481C1C}">
                          <a14:useLocalDpi xmlns:a14="http://schemas.microsoft.com/office/drawing/2010/main" val="0"/>
                        </a:ext>
                      </a:extLst>
                    </a:blip>
                    <a:srcRect b="6825"/>
                    <a:stretch>
                      <a:fillRect/>
                    </a:stretch>
                  </pic:blipFill>
                  <pic:spPr bwMode="auto">
                    <a:xfrm>
                      <a:off x="0" y="0"/>
                      <a:ext cx="3800475" cy="5200650"/>
                    </a:xfrm>
                    <a:prstGeom prst="rect">
                      <a:avLst/>
                    </a:prstGeom>
                    <a:noFill/>
                    <a:ln>
                      <a:noFill/>
                    </a:ln>
                  </pic:spPr>
                </pic:pic>
              </a:graphicData>
            </a:graphic>
          </wp:inline>
        </w:drawing>
      </w:r>
    </w:p>
    <w:p w14:paraId="0D2CF8DE" w14:textId="008FB4DE" w:rsidR="00AA7369" w:rsidRDefault="00AA7369" w:rsidP="00F0069F">
      <w:pPr>
        <w:pStyle w:val="Bodytext"/>
        <w:ind w:left="567"/>
        <w:jc w:val="center"/>
        <w:rPr>
          <w:b/>
          <w:bCs/>
          <w:u w:val="single"/>
        </w:rPr>
      </w:pPr>
    </w:p>
    <w:p w14:paraId="7FA921AE" w14:textId="77777777" w:rsidR="00167A76" w:rsidRDefault="00167A76" w:rsidP="00F0069F">
      <w:pPr>
        <w:pStyle w:val="Bodytext"/>
        <w:ind w:left="567"/>
        <w:jc w:val="center"/>
        <w:rPr>
          <w:b/>
          <w:bCs/>
          <w:u w:val="single"/>
        </w:rPr>
      </w:pPr>
    </w:p>
    <w:p w14:paraId="7A71450C" w14:textId="77777777" w:rsidR="00167A76" w:rsidRDefault="00167A76" w:rsidP="00F0069F">
      <w:pPr>
        <w:pStyle w:val="Bodytext"/>
        <w:ind w:left="567"/>
        <w:jc w:val="center"/>
        <w:rPr>
          <w:b/>
          <w:bCs/>
          <w:u w:val="single"/>
        </w:rPr>
      </w:pPr>
    </w:p>
    <w:p w14:paraId="241A5F0C" w14:textId="588EE8EC" w:rsidR="00AA7369" w:rsidRDefault="00AA7369" w:rsidP="00F0069F">
      <w:pPr>
        <w:pStyle w:val="Bodytext"/>
        <w:ind w:left="567"/>
        <w:jc w:val="center"/>
        <w:rPr>
          <w:b/>
          <w:bCs/>
          <w:u w:val="single"/>
        </w:rPr>
      </w:pPr>
      <w:r>
        <w:rPr>
          <w:b/>
          <w:bCs/>
          <w:u w:val="single"/>
        </w:rPr>
        <w:lastRenderedPageBreak/>
        <w:t>USER (CUSTOMER) HOMEPAGE</w:t>
      </w:r>
    </w:p>
    <w:p w14:paraId="6BF2F989" w14:textId="4A2082B3" w:rsidR="00FB0880" w:rsidRPr="00AB1148" w:rsidRDefault="000B3AC2" w:rsidP="00AA7369">
      <w:pPr>
        <w:pStyle w:val="Bodytext"/>
        <w:ind w:left="567"/>
        <w:jc w:val="center"/>
        <w:rPr>
          <w:b/>
          <w:bCs/>
        </w:rPr>
      </w:pPr>
      <w:r w:rsidRPr="00AB1148">
        <w:rPr>
          <w:b/>
          <w:bCs/>
          <w:noProof/>
        </w:rPr>
        <w:drawing>
          <wp:inline distT="0" distB="0" distL="0" distR="0" wp14:anchorId="59982FAA" wp14:editId="091C440F">
            <wp:extent cx="5476875" cy="24003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6875" cy="2400300"/>
                    </a:xfrm>
                    <a:prstGeom prst="rect">
                      <a:avLst/>
                    </a:prstGeom>
                    <a:noFill/>
                    <a:ln>
                      <a:noFill/>
                    </a:ln>
                  </pic:spPr>
                </pic:pic>
              </a:graphicData>
            </a:graphic>
          </wp:inline>
        </w:drawing>
      </w:r>
    </w:p>
    <w:p w14:paraId="56D75E50" w14:textId="5D2A34D8" w:rsidR="00FB0880" w:rsidRDefault="000B3AC2" w:rsidP="00F0069F">
      <w:pPr>
        <w:pStyle w:val="Bodytext"/>
        <w:ind w:left="567"/>
        <w:rPr>
          <w:b/>
          <w:bCs/>
          <w:u w:val="single"/>
        </w:rPr>
      </w:pPr>
      <w:r w:rsidRPr="00FB0880">
        <w:rPr>
          <w:b/>
          <w:bCs/>
          <w:noProof/>
        </w:rPr>
        <w:drawing>
          <wp:inline distT="0" distB="0" distL="0" distR="0" wp14:anchorId="3E696177" wp14:editId="43092A4F">
            <wp:extent cx="5734050" cy="20288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noFill/>
                    </a:ln>
                  </pic:spPr>
                </pic:pic>
              </a:graphicData>
            </a:graphic>
          </wp:inline>
        </w:drawing>
      </w:r>
    </w:p>
    <w:p w14:paraId="1F4A01ED" w14:textId="7F2BADCD" w:rsidR="00F0069F" w:rsidRDefault="000B3AC2" w:rsidP="00F0069F">
      <w:pPr>
        <w:pStyle w:val="Bodytext"/>
        <w:ind w:left="567"/>
        <w:rPr>
          <w:b/>
          <w:bCs/>
          <w:u w:val="single"/>
        </w:rPr>
      </w:pPr>
      <w:r w:rsidRPr="00AB1148">
        <w:rPr>
          <w:b/>
          <w:bCs/>
          <w:noProof/>
        </w:rPr>
        <w:drawing>
          <wp:inline distT="0" distB="0" distL="0" distR="0" wp14:anchorId="6BCCE626" wp14:editId="373DBEA7">
            <wp:extent cx="5734050" cy="1447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3B6C0399" w14:textId="43639E72" w:rsidR="00AF417B" w:rsidRPr="00AB1148" w:rsidRDefault="000B3AC2" w:rsidP="00FB0880">
      <w:pPr>
        <w:pStyle w:val="Bodytext"/>
        <w:ind w:left="567"/>
        <w:rPr>
          <w:b/>
          <w:bCs/>
        </w:rPr>
      </w:pPr>
      <w:r w:rsidRPr="00AB1148">
        <w:rPr>
          <w:b/>
          <w:bCs/>
          <w:noProof/>
        </w:rPr>
        <w:drawing>
          <wp:inline distT="0" distB="0" distL="0" distR="0" wp14:anchorId="2EA62A6E" wp14:editId="32847056">
            <wp:extent cx="5724525" cy="1371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371600"/>
                    </a:xfrm>
                    <a:prstGeom prst="rect">
                      <a:avLst/>
                    </a:prstGeom>
                    <a:noFill/>
                    <a:ln>
                      <a:noFill/>
                    </a:ln>
                  </pic:spPr>
                </pic:pic>
              </a:graphicData>
            </a:graphic>
          </wp:inline>
        </w:drawing>
      </w:r>
    </w:p>
    <w:p w14:paraId="753892EC" w14:textId="1437CACE" w:rsidR="00F0069F" w:rsidRDefault="00F0069F" w:rsidP="00FB0880">
      <w:pPr>
        <w:pStyle w:val="Bodytext"/>
        <w:ind w:left="567"/>
        <w:rPr>
          <w:b/>
          <w:bCs/>
        </w:rPr>
      </w:pPr>
    </w:p>
    <w:p w14:paraId="68C2D161" w14:textId="77777777" w:rsidR="00AF417B" w:rsidRDefault="00AF417B" w:rsidP="00FB0880">
      <w:pPr>
        <w:pStyle w:val="Bodytext"/>
        <w:ind w:left="567"/>
        <w:rPr>
          <w:b/>
          <w:bCs/>
        </w:rPr>
      </w:pPr>
    </w:p>
    <w:p w14:paraId="6198488E" w14:textId="5D4A9E5E" w:rsidR="00B03715" w:rsidRPr="00AF417B" w:rsidRDefault="00AF417B" w:rsidP="00B03715">
      <w:pPr>
        <w:pStyle w:val="Bodytext"/>
        <w:ind w:left="567"/>
        <w:jc w:val="center"/>
        <w:rPr>
          <w:b/>
          <w:bCs/>
          <w:u w:val="single"/>
        </w:rPr>
      </w:pPr>
      <w:r>
        <w:rPr>
          <w:b/>
          <w:bCs/>
          <w:u w:val="single"/>
        </w:rPr>
        <w:lastRenderedPageBreak/>
        <w:t xml:space="preserve">HELP DESK </w:t>
      </w:r>
      <w:r w:rsidR="00B03715">
        <w:rPr>
          <w:b/>
          <w:bCs/>
          <w:u w:val="single"/>
        </w:rPr>
        <w:t>–</w:t>
      </w:r>
      <w:r>
        <w:rPr>
          <w:b/>
          <w:bCs/>
          <w:u w:val="single"/>
        </w:rPr>
        <w:t xml:space="preserve"> FORM</w:t>
      </w:r>
    </w:p>
    <w:p w14:paraId="4258C3EC" w14:textId="34BB8939" w:rsidR="00B03715" w:rsidRDefault="000B3AC2" w:rsidP="00F0069F">
      <w:pPr>
        <w:pStyle w:val="Bodytext"/>
        <w:ind w:left="567"/>
        <w:rPr>
          <w:b/>
          <w:bCs/>
        </w:rPr>
      </w:pPr>
      <w:r>
        <w:rPr>
          <w:b/>
          <w:bCs/>
          <w:noProof/>
        </w:rPr>
        <w:drawing>
          <wp:inline distT="0" distB="0" distL="0" distR="0" wp14:anchorId="37B683B8" wp14:editId="58B609F4">
            <wp:extent cx="5724525" cy="3162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6391A1B2" w14:textId="6392EC8F" w:rsidR="00E73FCF" w:rsidRPr="009038DF" w:rsidRDefault="00755CA2" w:rsidP="00F0069F">
      <w:pPr>
        <w:pStyle w:val="Bodytext"/>
        <w:ind w:left="567"/>
        <w:rPr>
          <w:b/>
          <w:bCs/>
        </w:rPr>
      </w:pPr>
      <w:r w:rsidRPr="009038DF">
        <w:rPr>
          <w:b/>
          <w:bCs/>
        </w:rPr>
        <w:t>For any technical difficulties, user (owner/customer) can raise a ticket at the Help Desk</w:t>
      </w:r>
      <w:r w:rsidR="009038DF" w:rsidRPr="009038DF">
        <w:rPr>
          <w:b/>
          <w:bCs/>
        </w:rPr>
        <w:t>, which will be resolved by the admin.</w:t>
      </w:r>
    </w:p>
    <w:p w14:paraId="3F6ABB3B" w14:textId="77777777" w:rsidR="00B03715" w:rsidRDefault="00B03715" w:rsidP="00F0069F">
      <w:pPr>
        <w:pStyle w:val="Bodytext"/>
        <w:ind w:left="567"/>
        <w:rPr>
          <w:b/>
          <w:bCs/>
          <w:u w:val="single"/>
        </w:rPr>
      </w:pPr>
    </w:p>
    <w:p w14:paraId="4698E969" w14:textId="77777777" w:rsidR="00B03715" w:rsidRDefault="00B03715" w:rsidP="00F0069F">
      <w:pPr>
        <w:pStyle w:val="Bodytext"/>
        <w:ind w:left="567"/>
        <w:rPr>
          <w:b/>
          <w:bCs/>
          <w:u w:val="single"/>
        </w:rPr>
      </w:pPr>
    </w:p>
    <w:p w14:paraId="5D4D95A1" w14:textId="77777777" w:rsidR="00B03715" w:rsidRDefault="00B03715" w:rsidP="00F0069F">
      <w:pPr>
        <w:pStyle w:val="Bodytext"/>
        <w:ind w:left="567"/>
        <w:rPr>
          <w:b/>
          <w:bCs/>
          <w:u w:val="single"/>
        </w:rPr>
      </w:pPr>
    </w:p>
    <w:p w14:paraId="2AC29DD7" w14:textId="77777777" w:rsidR="00B03715" w:rsidRDefault="00B03715" w:rsidP="00F0069F">
      <w:pPr>
        <w:pStyle w:val="Bodytext"/>
        <w:ind w:left="567"/>
        <w:rPr>
          <w:b/>
          <w:bCs/>
          <w:u w:val="single"/>
        </w:rPr>
      </w:pPr>
    </w:p>
    <w:p w14:paraId="0E6ACBFD" w14:textId="77777777" w:rsidR="00B03715" w:rsidRDefault="00B03715" w:rsidP="00F0069F">
      <w:pPr>
        <w:pStyle w:val="Bodytext"/>
        <w:ind w:left="567"/>
        <w:rPr>
          <w:b/>
          <w:bCs/>
          <w:u w:val="single"/>
        </w:rPr>
      </w:pPr>
    </w:p>
    <w:p w14:paraId="1C742B6F" w14:textId="77777777" w:rsidR="00B03715" w:rsidRDefault="00B03715" w:rsidP="00F0069F">
      <w:pPr>
        <w:pStyle w:val="Bodytext"/>
        <w:ind w:left="567"/>
        <w:rPr>
          <w:b/>
          <w:bCs/>
          <w:u w:val="single"/>
        </w:rPr>
      </w:pPr>
    </w:p>
    <w:p w14:paraId="03BBBC3B" w14:textId="77777777" w:rsidR="00B03715" w:rsidRDefault="00B03715" w:rsidP="00F0069F">
      <w:pPr>
        <w:pStyle w:val="Bodytext"/>
        <w:ind w:left="567"/>
        <w:rPr>
          <w:b/>
          <w:bCs/>
          <w:u w:val="single"/>
        </w:rPr>
      </w:pPr>
    </w:p>
    <w:p w14:paraId="6DF419DF" w14:textId="77777777" w:rsidR="00B03715" w:rsidRDefault="00B03715" w:rsidP="00F0069F">
      <w:pPr>
        <w:pStyle w:val="Bodytext"/>
        <w:ind w:left="567"/>
        <w:rPr>
          <w:b/>
          <w:bCs/>
          <w:u w:val="single"/>
        </w:rPr>
      </w:pPr>
    </w:p>
    <w:p w14:paraId="0C5604C1" w14:textId="77777777" w:rsidR="00B03715" w:rsidRDefault="00B03715" w:rsidP="00F0069F">
      <w:pPr>
        <w:pStyle w:val="Bodytext"/>
        <w:ind w:left="567"/>
        <w:rPr>
          <w:b/>
          <w:bCs/>
          <w:u w:val="single"/>
        </w:rPr>
      </w:pPr>
    </w:p>
    <w:p w14:paraId="5492AB6E" w14:textId="77777777" w:rsidR="00B03715" w:rsidRDefault="00B03715" w:rsidP="00F0069F">
      <w:pPr>
        <w:pStyle w:val="Bodytext"/>
        <w:ind w:left="567"/>
        <w:rPr>
          <w:b/>
          <w:bCs/>
          <w:u w:val="single"/>
        </w:rPr>
      </w:pPr>
    </w:p>
    <w:p w14:paraId="1573BBA7" w14:textId="77777777" w:rsidR="00B03715" w:rsidRDefault="00B03715" w:rsidP="00F0069F">
      <w:pPr>
        <w:pStyle w:val="Bodytext"/>
        <w:ind w:left="567"/>
        <w:rPr>
          <w:b/>
          <w:bCs/>
          <w:u w:val="single"/>
        </w:rPr>
      </w:pPr>
    </w:p>
    <w:p w14:paraId="62EA7899" w14:textId="77777777" w:rsidR="00B03715" w:rsidRPr="00F0069F" w:rsidDel="006E47C4" w:rsidRDefault="00B03715" w:rsidP="00F0069F">
      <w:pPr>
        <w:pStyle w:val="Bodytext"/>
        <w:ind w:left="567"/>
        <w:rPr>
          <w:del w:id="22" w:author="Kumari, Gunjan (Cognizant)" w:date="2022-01-20T10:51:00Z"/>
          <w:b/>
          <w:bCs/>
          <w:u w:val="single"/>
        </w:rPr>
      </w:pPr>
    </w:p>
    <w:p w14:paraId="64F51602" w14:textId="77777777" w:rsidR="006E47C4" w:rsidRPr="00524107" w:rsidRDefault="006E47C4" w:rsidP="00F0069F">
      <w:pPr>
        <w:pStyle w:val="Bodytext"/>
        <w:ind w:left="567"/>
      </w:pPr>
    </w:p>
    <w:p w14:paraId="295A3D98" w14:textId="77777777" w:rsidR="008C6902" w:rsidRPr="00B268C9" w:rsidRDefault="008C6902" w:rsidP="008C6902">
      <w:pPr>
        <w:pStyle w:val="Heading1"/>
        <w:rPr>
          <w:color w:val="19066A"/>
        </w:rPr>
      </w:pPr>
      <w:bookmarkStart w:id="23" w:name="_Toc157835566"/>
      <w:bookmarkStart w:id="24" w:name="_Toc14171035"/>
      <w:bookmarkEnd w:id="15"/>
      <w:r w:rsidRPr="00B268C9">
        <w:rPr>
          <w:color w:val="19066A"/>
        </w:rPr>
        <w:lastRenderedPageBreak/>
        <w:t>Database Design</w:t>
      </w:r>
      <w:bookmarkEnd w:id="23"/>
      <w:bookmarkEnd w:id="24"/>
    </w:p>
    <w:p w14:paraId="05F9B528" w14:textId="77777777" w:rsidR="00E73FCF" w:rsidRDefault="008C6902" w:rsidP="00E73FCF">
      <w:pPr>
        <w:pStyle w:val="Heading2"/>
        <w:tabs>
          <w:tab w:val="clear" w:pos="1080"/>
        </w:tabs>
      </w:pPr>
      <w:bookmarkStart w:id="25" w:name="_Toc157835567"/>
      <w:bookmarkStart w:id="26" w:name="_Toc14171036"/>
      <w:bookmarkStart w:id="27" w:name="_Toc441231036"/>
      <w:bookmarkStart w:id="28" w:name="_Toc9082156"/>
      <w:bookmarkStart w:id="29" w:name="_Toc9329706"/>
      <w:r>
        <w:t>Data Model</w:t>
      </w:r>
      <w:bookmarkEnd w:id="25"/>
      <w:bookmarkEnd w:id="26"/>
    </w:p>
    <w:p w14:paraId="57A77734" w14:textId="77777777" w:rsidR="001B2322" w:rsidRPr="001B2322" w:rsidRDefault="001B2322" w:rsidP="001B2322">
      <w:pPr>
        <w:pStyle w:val="Bodytext"/>
      </w:pPr>
    </w:p>
    <w:p w14:paraId="72B2301A" w14:textId="096A2723" w:rsidR="00865180" w:rsidRDefault="000B3AC2" w:rsidP="001B2322">
      <w:pPr>
        <w:pStyle w:val="Bodytext"/>
        <w:ind w:left="567"/>
        <w:rPr>
          <w:i/>
          <w:iCs/>
        </w:rPr>
      </w:pPr>
      <w:bookmarkStart w:id="30" w:name="_Toc157835568"/>
      <w:r>
        <w:rPr>
          <w:i/>
          <w:iCs/>
          <w:noProof/>
        </w:rPr>
        <w:drawing>
          <wp:inline distT="0" distB="0" distL="0" distR="0" wp14:anchorId="6FE807CD" wp14:editId="4D810E2F">
            <wp:extent cx="5734050" cy="44862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486275"/>
                    </a:xfrm>
                    <a:prstGeom prst="rect">
                      <a:avLst/>
                    </a:prstGeom>
                    <a:noFill/>
                    <a:ln>
                      <a:noFill/>
                    </a:ln>
                  </pic:spPr>
                </pic:pic>
              </a:graphicData>
            </a:graphic>
          </wp:inline>
        </w:drawing>
      </w:r>
    </w:p>
    <w:p w14:paraId="4E94DE28" w14:textId="5E2CAB3D" w:rsidR="00E73FCF" w:rsidRDefault="00E73FCF" w:rsidP="001B2322">
      <w:pPr>
        <w:pStyle w:val="Bodytext"/>
        <w:ind w:left="567"/>
        <w:rPr>
          <w:i/>
          <w:iCs/>
        </w:rPr>
      </w:pPr>
    </w:p>
    <w:p w14:paraId="5E39CC11" w14:textId="77777777" w:rsidR="00865180" w:rsidRDefault="00865180" w:rsidP="001B2322">
      <w:pPr>
        <w:pStyle w:val="Bodytext"/>
        <w:ind w:left="567"/>
        <w:rPr>
          <w:i/>
          <w:iCs/>
        </w:rPr>
      </w:pPr>
    </w:p>
    <w:p w14:paraId="48141C00" w14:textId="77777777" w:rsidR="00865180" w:rsidRDefault="00865180" w:rsidP="001B2322">
      <w:pPr>
        <w:pStyle w:val="Bodytext"/>
        <w:ind w:left="567"/>
        <w:rPr>
          <w:i/>
          <w:iCs/>
        </w:rPr>
      </w:pPr>
    </w:p>
    <w:p w14:paraId="55BABE33" w14:textId="77777777" w:rsidR="00865180" w:rsidRDefault="00865180" w:rsidP="001B2322">
      <w:pPr>
        <w:pStyle w:val="Bodytext"/>
        <w:ind w:left="567"/>
        <w:rPr>
          <w:i/>
          <w:iCs/>
        </w:rPr>
      </w:pPr>
    </w:p>
    <w:p w14:paraId="732A432B" w14:textId="77777777" w:rsidR="00865180" w:rsidRDefault="00865180" w:rsidP="001B2322">
      <w:pPr>
        <w:pStyle w:val="Bodytext"/>
        <w:ind w:left="567"/>
        <w:rPr>
          <w:i/>
          <w:iCs/>
        </w:rPr>
      </w:pPr>
    </w:p>
    <w:p w14:paraId="3AB6D7A7" w14:textId="77777777" w:rsidR="00865180" w:rsidRDefault="00865180" w:rsidP="001B2322">
      <w:pPr>
        <w:pStyle w:val="Bodytext"/>
        <w:ind w:left="567"/>
        <w:rPr>
          <w:i/>
          <w:iCs/>
        </w:rPr>
      </w:pPr>
    </w:p>
    <w:p w14:paraId="49D75AE2" w14:textId="77777777" w:rsidR="00865180" w:rsidRPr="005D1D8F" w:rsidRDefault="00865180" w:rsidP="001B2322">
      <w:pPr>
        <w:pStyle w:val="Bodytext"/>
        <w:ind w:left="567"/>
        <w:rPr>
          <w:i/>
          <w:iCs/>
        </w:rPr>
      </w:pPr>
    </w:p>
    <w:p w14:paraId="401B7D52" w14:textId="77777777" w:rsidR="00FE2CEB" w:rsidRDefault="00FF3A3B" w:rsidP="00686688">
      <w:pPr>
        <w:pStyle w:val="Heading2"/>
        <w:tabs>
          <w:tab w:val="clear" w:pos="1080"/>
        </w:tabs>
        <w:jc w:val="left"/>
      </w:pPr>
      <w:bookmarkStart w:id="31" w:name="_Toc358036775"/>
      <w:bookmarkStart w:id="32" w:name="_Toc14171037"/>
      <w:bookmarkEnd w:id="30"/>
      <w:r>
        <w:lastRenderedPageBreak/>
        <w:t>Tables Structure</w:t>
      </w:r>
      <w:bookmarkEnd w:id="31"/>
      <w:bookmarkEnd w:id="32"/>
    </w:p>
    <w:p w14:paraId="79A395FE" w14:textId="77777777" w:rsidR="00FE2CEB" w:rsidRDefault="003B3D3C" w:rsidP="001B2322">
      <w:pPr>
        <w:pStyle w:val="Bodytext"/>
        <w:ind w:left="0"/>
        <w:rPr>
          <w:b/>
          <w:bCs/>
          <w:i/>
          <w:iCs/>
        </w:rPr>
      </w:pPr>
      <w:r>
        <w:rPr>
          <w:b/>
          <w:bCs/>
          <w:i/>
          <w:iCs/>
        </w:rPr>
        <w:t>u</w:t>
      </w:r>
      <w:r w:rsidR="00F94127">
        <w:rPr>
          <w:b/>
          <w:bCs/>
          <w:i/>
          <w:iCs/>
        </w:rPr>
        <w:t>ser:</w:t>
      </w:r>
      <w:bookmarkStart w:id="33" w:name="_Toc14171038"/>
      <w:bookmarkStart w:id="34" w:name="_Toc157835576"/>
      <w:bookmarkEnd w:id="27"/>
      <w:bookmarkEnd w:id="28"/>
      <w:bookmarkEnd w:id="29"/>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2"/>
        <w:gridCol w:w="2224"/>
        <w:gridCol w:w="2222"/>
        <w:gridCol w:w="2218"/>
      </w:tblGrid>
      <w:tr w:rsidR="001B2322" w14:paraId="68BA1D4D" w14:textId="77777777" w:rsidTr="00455D06">
        <w:tc>
          <w:tcPr>
            <w:tcW w:w="2254" w:type="dxa"/>
            <w:shd w:val="clear" w:color="auto" w:fill="auto"/>
          </w:tcPr>
          <w:p w14:paraId="13BE1DFF" w14:textId="77777777" w:rsidR="001B2322" w:rsidRPr="00455D06" w:rsidRDefault="001B2322" w:rsidP="00455D06">
            <w:pPr>
              <w:rPr>
                <w:highlight w:val="yellow"/>
              </w:rPr>
            </w:pPr>
            <w:r w:rsidRPr="00633AAF">
              <w:t>Column Name</w:t>
            </w:r>
          </w:p>
        </w:tc>
        <w:tc>
          <w:tcPr>
            <w:tcW w:w="2254" w:type="dxa"/>
            <w:shd w:val="clear" w:color="auto" w:fill="auto"/>
          </w:tcPr>
          <w:p w14:paraId="7F9188B0" w14:textId="77777777" w:rsidR="001B2322" w:rsidRDefault="001B2322" w:rsidP="00455D06">
            <w:r>
              <w:t>Data Type</w:t>
            </w:r>
          </w:p>
        </w:tc>
        <w:tc>
          <w:tcPr>
            <w:tcW w:w="2254" w:type="dxa"/>
            <w:shd w:val="clear" w:color="auto" w:fill="auto"/>
          </w:tcPr>
          <w:p w14:paraId="0D35CBF7" w14:textId="77777777" w:rsidR="001B2322" w:rsidRDefault="001B2322" w:rsidP="00455D06">
            <w:r>
              <w:t>Length</w:t>
            </w:r>
          </w:p>
        </w:tc>
        <w:tc>
          <w:tcPr>
            <w:tcW w:w="2254" w:type="dxa"/>
            <w:shd w:val="clear" w:color="auto" w:fill="auto"/>
          </w:tcPr>
          <w:p w14:paraId="63DE784D" w14:textId="77777777" w:rsidR="001B2322" w:rsidRDefault="001B2322" w:rsidP="00455D06">
            <w:r>
              <w:t>Nulls</w:t>
            </w:r>
          </w:p>
        </w:tc>
      </w:tr>
      <w:tr w:rsidR="001B2322" w14:paraId="1283038F" w14:textId="77777777" w:rsidTr="00455D06">
        <w:tc>
          <w:tcPr>
            <w:tcW w:w="2254" w:type="dxa"/>
            <w:shd w:val="clear" w:color="auto" w:fill="auto"/>
          </w:tcPr>
          <w:p w14:paraId="4703126D"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first_name</w:t>
            </w:r>
          </w:p>
          <w:p w14:paraId="5BE6B850"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last_name</w:t>
            </w:r>
          </w:p>
          <w:p w14:paraId="3D39B14D"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dob</w:t>
            </w:r>
          </w:p>
          <w:p w14:paraId="6953A173"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gender</w:t>
            </w:r>
          </w:p>
          <w:p w14:paraId="4865A7BF"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contact_number</w:t>
            </w:r>
          </w:p>
          <w:p w14:paraId="7EE12499"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email</w:t>
            </w:r>
          </w:p>
          <w:p w14:paraId="1E45F619"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user_category</w:t>
            </w:r>
          </w:p>
          <w:p w14:paraId="7CFEE1F0"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userid</w:t>
            </w:r>
          </w:p>
          <w:p w14:paraId="592EB19E" w14:textId="77777777" w:rsidR="001B2322" w:rsidRDefault="001B2322" w:rsidP="00455D06">
            <w:r w:rsidRPr="00455D06">
              <w:rPr>
                <w:rFonts w:ascii="Arial Unicode MS" w:eastAsia="Arial Unicode MS" w:hAnsi="Arial Unicode MS" w:cs="Arial Unicode MS"/>
                <w:noProof/>
              </w:rPr>
              <w:t>password</w:t>
            </w:r>
          </w:p>
        </w:tc>
        <w:tc>
          <w:tcPr>
            <w:tcW w:w="2254" w:type="dxa"/>
            <w:shd w:val="clear" w:color="auto" w:fill="auto"/>
          </w:tcPr>
          <w:p w14:paraId="6F60D6EF"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varchar</w:t>
            </w:r>
          </w:p>
          <w:p w14:paraId="7122752C"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varchar</w:t>
            </w:r>
          </w:p>
          <w:p w14:paraId="51F61DFB"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date</w:t>
            </w:r>
          </w:p>
          <w:p w14:paraId="69E90FE8"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varchar</w:t>
            </w:r>
          </w:p>
          <w:p w14:paraId="2D141C70"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long</w:t>
            </w:r>
          </w:p>
          <w:p w14:paraId="7793B067"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varchar</w:t>
            </w:r>
          </w:p>
          <w:p w14:paraId="77E356B3"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varchar</w:t>
            </w:r>
          </w:p>
          <w:p w14:paraId="678217D2"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varchar</w:t>
            </w:r>
          </w:p>
          <w:p w14:paraId="04D8CACE" w14:textId="77777777" w:rsidR="001B2322" w:rsidRDefault="001B2322" w:rsidP="00455D06">
            <w:r w:rsidRPr="00455D06">
              <w:rPr>
                <w:rFonts w:ascii="Arial Unicode MS" w:eastAsia="Arial Unicode MS" w:hAnsi="Arial Unicode MS" w:cs="Arial Unicode MS"/>
                <w:noProof/>
              </w:rPr>
              <w:t>varchar</w:t>
            </w:r>
          </w:p>
        </w:tc>
        <w:tc>
          <w:tcPr>
            <w:tcW w:w="2254" w:type="dxa"/>
            <w:shd w:val="clear" w:color="auto" w:fill="auto"/>
          </w:tcPr>
          <w:p w14:paraId="0BE8E973"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20</w:t>
            </w:r>
          </w:p>
          <w:p w14:paraId="0150A57E"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20</w:t>
            </w:r>
          </w:p>
          <w:p w14:paraId="0DE9758B"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w:t>
            </w:r>
          </w:p>
          <w:p w14:paraId="504F13C3"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6</w:t>
            </w:r>
          </w:p>
          <w:p w14:paraId="04B60303"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10</w:t>
            </w:r>
          </w:p>
          <w:p w14:paraId="559E39BE"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20</w:t>
            </w:r>
          </w:p>
          <w:p w14:paraId="321A1BF2"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20</w:t>
            </w:r>
          </w:p>
          <w:p w14:paraId="2EAED84D"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20</w:t>
            </w:r>
          </w:p>
          <w:p w14:paraId="04ACBD18" w14:textId="77777777" w:rsidR="001B2322" w:rsidRDefault="001B2322" w:rsidP="00455D06">
            <w:r w:rsidRPr="00455D06">
              <w:rPr>
                <w:rFonts w:ascii="Arial Unicode MS" w:eastAsia="Arial Unicode MS" w:hAnsi="Arial Unicode MS" w:cs="Arial Unicode MS"/>
                <w:noProof/>
              </w:rPr>
              <w:t>10</w:t>
            </w:r>
          </w:p>
        </w:tc>
        <w:tc>
          <w:tcPr>
            <w:tcW w:w="2254" w:type="dxa"/>
            <w:shd w:val="clear" w:color="auto" w:fill="auto"/>
          </w:tcPr>
          <w:p w14:paraId="71DF0141"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13401C04"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1D7F939B"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424E6618"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54AF76D1"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6A6E106E"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1B794A5E"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1726BC09"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44086E79" w14:textId="77777777" w:rsidR="001B2322" w:rsidRDefault="001B2322" w:rsidP="00455D06">
            <w:r w:rsidRPr="00455D06">
              <w:rPr>
                <w:rFonts w:ascii="Arial Unicode MS" w:eastAsia="Arial Unicode MS" w:hAnsi="Arial Unicode MS" w:cs="Arial Unicode MS"/>
                <w:noProof/>
              </w:rPr>
              <w:t>not null</w:t>
            </w:r>
          </w:p>
        </w:tc>
      </w:tr>
    </w:tbl>
    <w:p w14:paraId="35961207" w14:textId="77777777" w:rsidR="00865180" w:rsidRDefault="00865180" w:rsidP="001B2322">
      <w:pPr>
        <w:pStyle w:val="Bodytext"/>
        <w:ind w:left="0"/>
        <w:rPr>
          <w:b/>
          <w:bCs/>
          <w:i/>
          <w:iCs/>
        </w:rPr>
      </w:pPr>
    </w:p>
    <w:p w14:paraId="472C3222" w14:textId="06C7AF20" w:rsidR="003B3D3C" w:rsidRDefault="003B3D3C" w:rsidP="001B2322">
      <w:pPr>
        <w:pStyle w:val="Bodytext"/>
        <w:ind w:left="0"/>
        <w:rPr>
          <w:b/>
          <w:bCs/>
          <w:i/>
          <w:iCs/>
        </w:rPr>
      </w:pPr>
      <w:proofErr w:type="spellStart"/>
      <w:r>
        <w:rPr>
          <w:b/>
          <w:bCs/>
          <w:i/>
          <w:iCs/>
        </w:rPr>
        <w:t>home_stay</w:t>
      </w:r>
      <w:proofErr w:type="spellEnd"/>
      <w:r>
        <w:rPr>
          <w:b/>
          <w:bCs/>
          <w:i/>
          <w:i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B2322" w14:paraId="004449C7" w14:textId="77777777" w:rsidTr="00455D06">
        <w:tc>
          <w:tcPr>
            <w:tcW w:w="2254" w:type="dxa"/>
            <w:shd w:val="clear" w:color="auto" w:fill="auto"/>
          </w:tcPr>
          <w:p w14:paraId="058C0A23" w14:textId="77777777" w:rsidR="001B2322" w:rsidRDefault="001B2322" w:rsidP="00455D06">
            <w:r>
              <w:t>Column Name</w:t>
            </w:r>
          </w:p>
        </w:tc>
        <w:tc>
          <w:tcPr>
            <w:tcW w:w="2254" w:type="dxa"/>
            <w:shd w:val="clear" w:color="auto" w:fill="auto"/>
          </w:tcPr>
          <w:p w14:paraId="686D94A3" w14:textId="77777777" w:rsidR="001B2322" w:rsidRDefault="001B2322" w:rsidP="00455D06">
            <w:r>
              <w:t>Data Type</w:t>
            </w:r>
          </w:p>
        </w:tc>
        <w:tc>
          <w:tcPr>
            <w:tcW w:w="2254" w:type="dxa"/>
            <w:shd w:val="clear" w:color="auto" w:fill="auto"/>
          </w:tcPr>
          <w:p w14:paraId="4EEC2CB2" w14:textId="77777777" w:rsidR="001B2322" w:rsidRDefault="001B2322" w:rsidP="00455D06">
            <w:r>
              <w:t>Length</w:t>
            </w:r>
          </w:p>
        </w:tc>
        <w:tc>
          <w:tcPr>
            <w:tcW w:w="2254" w:type="dxa"/>
            <w:shd w:val="clear" w:color="auto" w:fill="auto"/>
          </w:tcPr>
          <w:p w14:paraId="557B8FB1" w14:textId="77777777" w:rsidR="001B2322" w:rsidRDefault="001B2322" w:rsidP="00455D06">
            <w:r>
              <w:t>Nulls</w:t>
            </w:r>
          </w:p>
        </w:tc>
      </w:tr>
      <w:tr w:rsidR="001B2322" w14:paraId="6CA40569" w14:textId="77777777" w:rsidTr="00455D06">
        <w:tc>
          <w:tcPr>
            <w:tcW w:w="2254" w:type="dxa"/>
            <w:shd w:val="clear" w:color="auto" w:fill="auto"/>
          </w:tcPr>
          <w:p w14:paraId="56CF0DEA" w14:textId="77777777" w:rsidR="001B2322" w:rsidRDefault="001B2322" w:rsidP="00455D06">
            <w:proofErr w:type="spellStart"/>
            <w:r>
              <w:t>homestay_name</w:t>
            </w:r>
            <w:proofErr w:type="spellEnd"/>
          </w:p>
          <w:p w14:paraId="6055B3CE" w14:textId="77777777" w:rsidR="001B2322" w:rsidRDefault="001B2322" w:rsidP="00455D06">
            <w:r>
              <w:t>address</w:t>
            </w:r>
          </w:p>
          <w:p w14:paraId="52DFE058" w14:textId="77777777" w:rsidR="001B2322" w:rsidRDefault="001B2322" w:rsidP="00455D06">
            <w:proofErr w:type="spellStart"/>
            <w:r>
              <w:t>contact_number</w:t>
            </w:r>
            <w:proofErr w:type="spellEnd"/>
          </w:p>
          <w:p w14:paraId="71AE6921" w14:textId="77777777" w:rsidR="001B2322" w:rsidRDefault="001B2322" w:rsidP="00455D06">
            <w:proofErr w:type="spellStart"/>
            <w:r>
              <w:t>totalno_of_rooms</w:t>
            </w:r>
            <w:proofErr w:type="spellEnd"/>
          </w:p>
          <w:p w14:paraId="4B041D09" w14:textId="77777777" w:rsidR="001B2322" w:rsidRDefault="001B2322" w:rsidP="00455D06">
            <w:proofErr w:type="spellStart"/>
            <w:r>
              <w:t>available_facilities</w:t>
            </w:r>
            <w:proofErr w:type="spellEnd"/>
          </w:p>
          <w:p w14:paraId="77DABA75" w14:textId="77777777" w:rsidR="001B2322" w:rsidRDefault="001B2322" w:rsidP="00455D06">
            <w:proofErr w:type="spellStart"/>
            <w:r>
              <w:t>date_available</w:t>
            </w:r>
            <w:proofErr w:type="spellEnd"/>
          </w:p>
        </w:tc>
        <w:tc>
          <w:tcPr>
            <w:tcW w:w="2254" w:type="dxa"/>
            <w:shd w:val="clear" w:color="auto" w:fill="auto"/>
          </w:tcPr>
          <w:p w14:paraId="1D3012B1" w14:textId="77777777" w:rsidR="001B2322" w:rsidRDefault="001B2322" w:rsidP="00455D06">
            <w:r>
              <w:t>varchar</w:t>
            </w:r>
          </w:p>
          <w:p w14:paraId="5849D143" w14:textId="77777777" w:rsidR="001B2322" w:rsidRDefault="001B2322" w:rsidP="00455D06">
            <w:r>
              <w:t>text</w:t>
            </w:r>
          </w:p>
          <w:p w14:paraId="22EDE3B0" w14:textId="77777777" w:rsidR="001B2322" w:rsidRDefault="001B2322" w:rsidP="00455D06">
            <w:r>
              <w:t>long</w:t>
            </w:r>
          </w:p>
          <w:p w14:paraId="1B44A371" w14:textId="77777777" w:rsidR="001B2322" w:rsidRDefault="001B2322" w:rsidP="00455D06">
            <w:r>
              <w:t>int</w:t>
            </w:r>
          </w:p>
          <w:p w14:paraId="333EEAFC" w14:textId="77777777" w:rsidR="001B2322" w:rsidRDefault="001B2322" w:rsidP="00455D06">
            <w:r>
              <w:t>varchar</w:t>
            </w:r>
          </w:p>
          <w:p w14:paraId="0FC9A396" w14:textId="77777777" w:rsidR="001B2322" w:rsidRDefault="001B2322" w:rsidP="00455D06">
            <w:r>
              <w:t>date</w:t>
            </w:r>
          </w:p>
        </w:tc>
        <w:tc>
          <w:tcPr>
            <w:tcW w:w="2254" w:type="dxa"/>
            <w:shd w:val="clear" w:color="auto" w:fill="auto"/>
          </w:tcPr>
          <w:p w14:paraId="45956365" w14:textId="77777777" w:rsidR="001B2322" w:rsidRDefault="001B2322" w:rsidP="00455D06">
            <w:r>
              <w:t>20</w:t>
            </w:r>
          </w:p>
          <w:p w14:paraId="0F12F27C" w14:textId="77777777" w:rsidR="001B2322" w:rsidRDefault="001B2322" w:rsidP="00455D06">
            <w:r>
              <w:t>250</w:t>
            </w:r>
          </w:p>
          <w:p w14:paraId="64ED3BE3" w14:textId="77777777" w:rsidR="001B2322" w:rsidRDefault="001B2322" w:rsidP="00455D06">
            <w:r>
              <w:t>12</w:t>
            </w:r>
          </w:p>
          <w:p w14:paraId="7C1F602F" w14:textId="77777777" w:rsidR="001B2322" w:rsidRDefault="001B2322" w:rsidP="00455D06">
            <w:r>
              <w:t>2</w:t>
            </w:r>
          </w:p>
          <w:p w14:paraId="5AB9DA6B" w14:textId="77777777" w:rsidR="001B2322" w:rsidRDefault="001B2322" w:rsidP="00455D06">
            <w:r>
              <w:t>250</w:t>
            </w:r>
          </w:p>
          <w:p w14:paraId="26FD11B7" w14:textId="77777777" w:rsidR="001B2322" w:rsidRDefault="001B2322" w:rsidP="00455D06">
            <w:r>
              <w:t>-</w:t>
            </w:r>
          </w:p>
        </w:tc>
        <w:tc>
          <w:tcPr>
            <w:tcW w:w="2254" w:type="dxa"/>
            <w:shd w:val="clear" w:color="auto" w:fill="auto"/>
          </w:tcPr>
          <w:p w14:paraId="559D60F6" w14:textId="77777777" w:rsidR="001B2322" w:rsidRDefault="001B2322" w:rsidP="00455D06">
            <w:r>
              <w:t>not null</w:t>
            </w:r>
          </w:p>
          <w:p w14:paraId="119DA226" w14:textId="77777777" w:rsidR="001B2322" w:rsidRDefault="001B2322" w:rsidP="00455D06">
            <w:r>
              <w:t>not null</w:t>
            </w:r>
          </w:p>
          <w:p w14:paraId="67624B0B" w14:textId="77777777" w:rsidR="001B2322" w:rsidRDefault="001B2322" w:rsidP="00455D06">
            <w:r>
              <w:t>not null</w:t>
            </w:r>
          </w:p>
          <w:p w14:paraId="40E5CA86" w14:textId="77777777" w:rsidR="001B2322" w:rsidRDefault="001B2322" w:rsidP="00455D06">
            <w:r>
              <w:t>not null</w:t>
            </w:r>
          </w:p>
          <w:p w14:paraId="4A97553D" w14:textId="77777777" w:rsidR="001B2322" w:rsidRDefault="001B2322" w:rsidP="00455D06">
            <w:r>
              <w:t>not null</w:t>
            </w:r>
          </w:p>
          <w:p w14:paraId="2AADE7D8" w14:textId="77777777" w:rsidR="001B2322" w:rsidRDefault="001B2322" w:rsidP="00455D06">
            <w:r>
              <w:t>not null</w:t>
            </w:r>
          </w:p>
        </w:tc>
      </w:tr>
    </w:tbl>
    <w:p w14:paraId="6B7072F8" w14:textId="77777777" w:rsidR="003B3D3C" w:rsidRDefault="003B3D3C" w:rsidP="001B2322">
      <w:pPr>
        <w:pStyle w:val="Bodytext"/>
        <w:ind w:left="0"/>
        <w:rPr>
          <w:b/>
          <w:bCs/>
          <w:i/>
          <w:iCs/>
        </w:rPr>
      </w:pPr>
    </w:p>
    <w:p w14:paraId="49258B66" w14:textId="77777777" w:rsidR="00865180" w:rsidRDefault="00865180" w:rsidP="001B2322">
      <w:pPr>
        <w:pStyle w:val="Bodytext"/>
        <w:ind w:left="0"/>
        <w:rPr>
          <w:b/>
          <w:bCs/>
          <w:i/>
          <w:iCs/>
        </w:rPr>
      </w:pPr>
    </w:p>
    <w:p w14:paraId="7A9D2CB4" w14:textId="77777777" w:rsidR="00865180" w:rsidRDefault="00865180" w:rsidP="001B2322">
      <w:pPr>
        <w:pStyle w:val="Bodytext"/>
        <w:ind w:left="0"/>
        <w:rPr>
          <w:b/>
          <w:bCs/>
          <w:i/>
          <w:iCs/>
        </w:rPr>
      </w:pPr>
    </w:p>
    <w:p w14:paraId="07A59ADF" w14:textId="77777777" w:rsidR="00865180" w:rsidRDefault="00865180" w:rsidP="001B2322">
      <w:pPr>
        <w:pStyle w:val="Bodytext"/>
        <w:ind w:left="0"/>
        <w:rPr>
          <w:b/>
          <w:bCs/>
          <w:i/>
          <w:iCs/>
        </w:rPr>
      </w:pPr>
    </w:p>
    <w:p w14:paraId="7F3FC3BB" w14:textId="77777777" w:rsidR="00865180" w:rsidRDefault="00865180" w:rsidP="001B2322">
      <w:pPr>
        <w:pStyle w:val="Bodytext"/>
        <w:ind w:left="0"/>
        <w:rPr>
          <w:b/>
          <w:bCs/>
          <w:i/>
          <w:iCs/>
        </w:rPr>
      </w:pPr>
    </w:p>
    <w:p w14:paraId="08885D9B" w14:textId="77777777" w:rsidR="00865180" w:rsidRDefault="00865180" w:rsidP="001B2322">
      <w:pPr>
        <w:pStyle w:val="Bodytext"/>
        <w:ind w:left="0"/>
        <w:rPr>
          <w:b/>
          <w:bCs/>
          <w:i/>
          <w:iCs/>
        </w:rPr>
      </w:pPr>
    </w:p>
    <w:p w14:paraId="53F78E9A" w14:textId="77777777" w:rsidR="003B3D3C" w:rsidRDefault="003B3D3C" w:rsidP="001B2322">
      <w:pPr>
        <w:pStyle w:val="Bodytext"/>
        <w:ind w:left="0"/>
        <w:rPr>
          <w:b/>
          <w:bCs/>
          <w:i/>
          <w:iCs/>
        </w:rPr>
      </w:pPr>
      <w:r>
        <w:rPr>
          <w:b/>
          <w:bCs/>
          <w:i/>
          <w:iCs/>
        </w:rPr>
        <w:lastRenderedPageBreak/>
        <w:t>help: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B2322" w14:paraId="0A67E9B8" w14:textId="77777777" w:rsidTr="00455D06">
        <w:tc>
          <w:tcPr>
            <w:tcW w:w="2254" w:type="dxa"/>
            <w:shd w:val="clear" w:color="auto" w:fill="auto"/>
          </w:tcPr>
          <w:p w14:paraId="5B26832F" w14:textId="77777777" w:rsidR="001B2322" w:rsidRDefault="001B2322" w:rsidP="00455D06">
            <w:r>
              <w:t>Column Name</w:t>
            </w:r>
          </w:p>
        </w:tc>
        <w:tc>
          <w:tcPr>
            <w:tcW w:w="2254" w:type="dxa"/>
            <w:shd w:val="clear" w:color="auto" w:fill="auto"/>
          </w:tcPr>
          <w:p w14:paraId="6F8388B9" w14:textId="77777777" w:rsidR="001B2322" w:rsidRDefault="001B2322" w:rsidP="00455D06">
            <w:r>
              <w:t>Data Type</w:t>
            </w:r>
          </w:p>
        </w:tc>
        <w:tc>
          <w:tcPr>
            <w:tcW w:w="2254" w:type="dxa"/>
            <w:shd w:val="clear" w:color="auto" w:fill="auto"/>
          </w:tcPr>
          <w:p w14:paraId="24211B91" w14:textId="77777777" w:rsidR="001B2322" w:rsidRDefault="001B2322" w:rsidP="00455D06">
            <w:r>
              <w:t>Length</w:t>
            </w:r>
          </w:p>
        </w:tc>
        <w:tc>
          <w:tcPr>
            <w:tcW w:w="2254" w:type="dxa"/>
            <w:shd w:val="clear" w:color="auto" w:fill="auto"/>
          </w:tcPr>
          <w:p w14:paraId="252B54FB" w14:textId="77777777" w:rsidR="001B2322" w:rsidRDefault="001B2322" w:rsidP="00455D06">
            <w:r>
              <w:t>Nulls</w:t>
            </w:r>
          </w:p>
        </w:tc>
      </w:tr>
      <w:tr w:rsidR="001B2322" w14:paraId="39022522" w14:textId="77777777" w:rsidTr="00455D06">
        <w:tc>
          <w:tcPr>
            <w:tcW w:w="2254" w:type="dxa"/>
            <w:shd w:val="clear" w:color="auto" w:fill="auto"/>
          </w:tcPr>
          <w:p w14:paraId="4F7DE4BA" w14:textId="77777777" w:rsidR="001B2322" w:rsidRDefault="001B2322" w:rsidP="00455D06">
            <w:r>
              <w:t>requested</w:t>
            </w:r>
          </w:p>
          <w:p w14:paraId="2BBC85D8" w14:textId="77777777" w:rsidR="001B2322" w:rsidRDefault="001B2322" w:rsidP="00455D06">
            <w:proofErr w:type="spellStart"/>
            <w:r>
              <w:t>userid</w:t>
            </w:r>
            <w:proofErr w:type="spellEnd"/>
          </w:p>
          <w:p w14:paraId="7A6773E0" w14:textId="77777777" w:rsidR="001B2322" w:rsidRDefault="001B2322" w:rsidP="00455D06">
            <w:r>
              <w:t>issue</w:t>
            </w:r>
          </w:p>
          <w:p w14:paraId="6DD5525B" w14:textId="77777777" w:rsidR="001B2322" w:rsidRDefault="001B2322" w:rsidP="00455D06">
            <w:r>
              <w:t>descriptions</w:t>
            </w:r>
          </w:p>
          <w:p w14:paraId="2BC5622C" w14:textId="77777777" w:rsidR="001B2322" w:rsidRDefault="001B2322" w:rsidP="00455D06">
            <w:proofErr w:type="spellStart"/>
            <w:r>
              <w:t>date_of_ticket</w:t>
            </w:r>
            <w:proofErr w:type="spellEnd"/>
          </w:p>
          <w:p w14:paraId="4E54083A" w14:textId="77777777" w:rsidR="001B2322" w:rsidRDefault="001B2322" w:rsidP="00455D06">
            <w:r>
              <w:t>comments</w:t>
            </w:r>
          </w:p>
        </w:tc>
        <w:tc>
          <w:tcPr>
            <w:tcW w:w="2254" w:type="dxa"/>
            <w:shd w:val="clear" w:color="auto" w:fill="auto"/>
          </w:tcPr>
          <w:p w14:paraId="08CC7589" w14:textId="77777777" w:rsidR="001B2322" w:rsidRDefault="001B2322" w:rsidP="00455D06">
            <w:r>
              <w:t>Int</w:t>
            </w:r>
          </w:p>
          <w:p w14:paraId="26C5C1CB" w14:textId="77777777" w:rsidR="001B2322" w:rsidRDefault="001B2322" w:rsidP="00455D06">
            <w:r>
              <w:t>varchar</w:t>
            </w:r>
          </w:p>
          <w:p w14:paraId="0BA844FE" w14:textId="77777777" w:rsidR="001B2322" w:rsidRDefault="001B2322" w:rsidP="00455D06">
            <w:r>
              <w:t>varchar</w:t>
            </w:r>
          </w:p>
          <w:p w14:paraId="516B793F" w14:textId="77777777" w:rsidR="001B2322" w:rsidRDefault="001B2322" w:rsidP="00455D06">
            <w:r>
              <w:t>text</w:t>
            </w:r>
          </w:p>
          <w:p w14:paraId="23174FD6" w14:textId="77777777" w:rsidR="001B2322" w:rsidRDefault="001B2322" w:rsidP="00455D06">
            <w:r>
              <w:t>date</w:t>
            </w:r>
          </w:p>
          <w:p w14:paraId="505E9870" w14:textId="77777777" w:rsidR="001B2322" w:rsidRDefault="001B2322" w:rsidP="00455D06">
            <w:r>
              <w:t>text</w:t>
            </w:r>
          </w:p>
        </w:tc>
        <w:tc>
          <w:tcPr>
            <w:tcW w:w="2254" w:type="dxa"/>
            <w:shd w:val="clear" w:color="auto" w:fill="auto"/>
          </w:tcPr>
          <w:p w14:paraId="580AD668" w14:textId="77777777" w:rsidR="001B2322" w:rsidRDefault="001B2322" w:rsidP="00455D06">
            <w:r>
              <w:t>3</w:t>
            </w:r>
          </w:p>
          <w:p w14:paraId="32D025D4" w14:textId="77777777" w:rsidR="001B2322" w:rsidRDefault="001B2322" w:rsidP="00455D06">
            <w:r>
              <w:t>20</w:t>
            </w:r>
          </w:p>
          <w:p w14:paraId="76480BE1" w14:textId="77777777" w:rsidR="001B2322" w:rsidRDefault="001B2322" w:rsidP="00455D06">
            <w:r>
              <w:t>50</w:t>
            </w:r>
          </w:p>
          <w:p w14:paraId="44FCBD16" w14:textId="77777777" w:rsidR="001B2322" w:rsidRDefault="001B2322" w:rsidP="00455D06">
            <w:r>
              <w:t>250</w:t>
            </w:r>
          </w:p>
          <w:p w14:paraId="2EEEC2B2" w14:textId="77777777" w:rsidR="001B2322" w:rsidRDefault="001B2322" w:rsidP="00455D06">
            <w:r>
              <w:t>-</w:t>
            </w:r>
          </w:p>
          <w:p w14:paraId="18AFE801" w14:textId="77777777" w:rsidR="001B2322" w:rsidRDefault="001B2322" w:rsidP="00455D06">
            <w:r>
              <w:t>250</w:t>
            </w:r>
          </w:p>
        </w:tc>
        <w:tc>
          <w:tcPr>
            <w:tcW w:w="2254" w:type="dxa"/>
            <w:shd w:val="clear" w:color="auto" w:fill="auto"/>
          </w:tcPr>
          <w:p w14:paraId="2F6430D3" w14:textId="77777777" w:rsidR="001B2322" w:rsidRDefault="001B2322" w:rsidP="00455D06">
            <w:r>
              <w:t>not null</w:t>
            </w:r>
          </w:p>
          <w:p w14:paraId="31B1ECEA" w14:textId="77777777" w:rsidR="001B2322" w:rsidRDefault="001B2322" w:rsidP="00455D06">
            <w:r>
              <w:t>not null</w:t>
            </w:r>
          </w:p>
          <w:p w14:paraId="11DA93D1" w14:textId="77777777" w:rsidR="001B2322" w:rsidRDefault="001B2322" w:rsidP="00455D06">
            <w:r>
              <w:t>not null</w:t>
            </w:r>
          </w:p>
          <w:p w14:paraId="0965855B" w14:textId="77777777" w:rsidR="001B2322" w:rsidRDefault="001B2322" w:rsidP="00455D06">
            <w:r>
              <w:t>not null</w:t>
            </w:r>
          </w:p>
          <w:p w14:paraId="16B9B207" w14:textId="77777777" w:rsidR="001B2322" w:rsidRDefault="001B2322" w:rsidP="00455D06">
            <w:r>
              <w:t>not null</w:t>
            </w:r>
          </w:p>
          <w:p w14:paraId="6CEF7255" w14:textId="77777777" w:rsidR="001B2322" w:rsidRDefault="001B2322" w:rsidP="00455D06">
            <w:r>
              <w:t>null</w:t>
            </w:r>
          </w:p>
        </w:tc>
      </w:tr>
    </w:tbl>
    <w:p w14:paraId="225765BE" w14:textId="77777777" w:rsidR="001B2322" w:rsidRDefault="001B2322" w:rsidP="001B2322">
      <w:pPr>
        <w:pStyle w:val="Bodytext"/>
        <w:ind w:left="0"/>
        <w:rPr>
          <w:b/>
          <w:bCs/>
          <w:i/>
          <w:iCs/>
        </w:rPr>
      </w:pPr>
    </w:p>
    <w:p w14:paraId="0DE6DC14" w14:textId="77777777" w:rsidR="003B3D3C" w:rsidRDefault="003B3D3C" w:rsidP="001B2322">
      <w:pPr>
        <w:pStyle w:val="Bodytext"/>
        <w:ind w:left="0"/>
        <w:rPr>
          <w:b/>
          <w:bCs/>
          <w:i/>
          <w:iCs/>
        </w:rPr>
      </w:pPr>
      <w:proofErr w:type="spellStart"/>
      <w:r>
        <w:rPr>
          <w:b/>
          <w:bCs/>
          <w:i/>
          <w:iCs/>
        </w:rPr>
        <w:t>tour_package</w:t>
      </w:r>
      <w:proofErr w:type="spellEnd"/>
      <w:r>
        <w:rPr>
          <w:b/>
          <w:bCs/>
          <w:i/>
          <w:i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B2322" w14:paraId="50B6E110" w14:textId="77777777" w:rsidTr="00455D06">
        <w:tc>
          <w:tcPr>
            <w:tcW w:w="2254" w:type="dxa"/>
            <w:shd w:val="clear" w:color="auto" w:fill="auto"/>
          </w:tcPr>
          <w:p w14:paraId="6C95ABA0" w14:textId="77777777" w:rsidR="001B2322" w:rsidRDefault="001B2322" w:rsidP="00455D06">
            <w:r>
              <w:t>Column Name</w:t>
            </w:r>
          </w:p>
        </w:tc>
        <w:tc>
          <w:tcPr>
            <w:tcW w:w="2254" w:type="dxa"/>
            <w:shd w:val="clear" w:color="auto" w:fill="auto"/>
          </w:tcPr>
          <w:p w14:paraId="44E61A74" w14:textId="77777777" w:rsidR="001B2322" w:rsidRDefault="001B2322" w:rsidP="00455D06">
            <w:r>
              <w:t>Data Type</w:t>
            </w:r>
          </w:p>
        </w:tc>
        <w:tc>
          <w:tcPr>
            <w:tcW w:w="2254" w:type="dxa"/>
            <w:shd w:val="clear" w:color="auto" w:fill="auto"/>
          </w:tcPr>
          <w:p w14:paraId="4A919B66" w14:textId="77777777" w:rsidR="001B2322" w:rsidRDefault="001B2322" w:rsidP="00455D06">
            <w:r>
              <w:t>Length</w:t>
            </w:r>
          </w:p>
        </w:tc>
        <w:tc>
          <w:tcPr>
            <w:tcW w:w="2254" w:type="dxa"/>
            <w:shd w:val="clear" w:color="auto" w:fill="auto"/>
          </w:tcPr>
          <w:p w14:paraId="4F0367ED" w14:textId="77777777" w:rsidR="001B2322" w:rsidRDefault="001B2322" w:rsidP="00455D06">
            <w:r>
              <w:t>Nulls</w:t>
            </w:r>
          </w:p>
        </w:tc>
      </w:tr>
      <w:tr w:rsidR="001B2322" w14:paraId="473D6F88" w14:textId="77777777" w:rsidTr="00455D06">
        <w:tc>
          <w:tcPr>
            <w:tcW w:w="2254" w:type="dxa"/>
            <w:shd w:val="clear" w:color="auto" w:fill="auto"/>
          </w:tcPr>
          <w:p w14:paraId="12E50738" w14:textId="77777777" w:rsidR="001B2322" w:rsidRDefault="001B2322" w:rsidP="00455D06">
            <w:proofErr w:type="spellStart"/>
            <w:r>
              <w:t>homestay_name</w:t>
            </w:r>
            <w:proofErr w:type="spellEnd"/>
          </w:p>
          <w:p w14:paraId="7752B21A" w14:textId="77777777" w:rsidR="001B2322" w:rsidRDefault="001B2322" w:rsidP="00455D06">
            <w:proofErr w:type="spellStart"/>
            <w:r>
              <w:t>contact_number</w:t>
            </w:r>
            <w:proofErr w:type="spellEnd"/>
          </w:p>
          <w:p w14:paraId="3A878994" w14:textId="77777777" w:rsidR="001B2322" w:rsidRDefault="001B2322" w:rsidP="00455D06">
            <w:proofErr w:type="spellStart"/>
            <w:r>
              <w:t>no_of_days</w:t>
            </w:r>
            <w:proofErr w:type="spellEnd"/>
          </w:p>
          <w:p w14:paraId="7CB5CF99" w14:textId="77777777" w:rsidR="001B2322" w:rsidRDefault="001B2322" w:rsidP="00455D06">
            <w:r>
              <w:t>destination</w:t>
            </w:r>
          </w:p>
          <w:p w14:paraId="65EA22CE" w14:textId="77777777" w:rsidR="001B2322" w:rsidRDefault="001B2322" w:rsidP="00455D06">
            <w:r>
              <w:t>price</w:t>
            </w:r>
          </w:p>
          <w:p w14:paraId="62462D59" w14:textId="77777777" w:rsidR="001B2322" w:rsidRDefault="001B2322" w:rsidP="00455D06">
            <w:proofErr w:type="spellStart"/>
            <w:r>
              <w:t>available_facility</w:t>
            </w:r>
            <w:proofErr w:type="spellEnd"/>
          </w:p>
          <w:p w14:paraId="39469A7B" w14:textId="77777777" w:rsidR="001B2322" w:rsidRDefault="001B2322" w:rsidP="00455D06">
            <w:r>
              <w:t>status</w:t>
            </w:r>
          </w:p>
        </w:tc>
        <w:tc>
          <w:tcPr>
            <w:tcW w:w="2254" w:type="dxa"/>
            <w:shd w:val="clear" w:color="auto" w:fill="auto"/>
          </w:tcPr>
          <w:p w14:paraId="64A130C8" w14:textId="77777777" w:rsidR="001B2322" w:rsidRDefault="001B2322" w:rsidP="00455D06">
            <w:r>
              <w:t>varchar</w:t>
            </w:r>
          </w:p>
          <w:p w14:paraId="16D9492B" w14:textId="77777777" w:rsidR="001B2322" w:rsidRDefault="001B2322" w:rsidP="00455D06">
            <w:r>
              <w:t>long</w:t>
            </w:r>
          </w:p>
          <w:p w14:paraId="28D8A84D" w14:textId="77777777" w:rsidR="001B2322" w:rsidRDefault="001B2322" w:rsidP="00455D06">
            <w:r>
              <w:t>int</w:t>
            </w:r>
          </w:p>
          <w:p w14:paraId="1ABD55DC" w14:textId="77777777" w:rsidR="001B2322" w:rsidRDefault="001B2322" w:rsidP="00455D06">
            <w:r>
              <w:t>text</w:t>
            </w:r>
          </w:p>
          <w:p w14:paraId="6C93A220" w14:textId="77777777" w:rsidR="001B2322" w:rsidRDefault="001B2322" w:rsidP="00455D06">
            <w:r>
              <w:t>float</w:t>
            </w:r>
          </w:p>
          <w:p w14:paraId="76BF9138" w14:textId="77777777" w:rsidR="001B2322" w:rsidRDefault="001B2322" w:rsidP="00455D06">
            <w:r>
              <w:t>text</w:t>
            </w:r>
          </w:p>
          <w:p w14:paraId="2E330B41" w14:textId="77777777" w:rsidR="001B2322" w:rsidRDefault="001B2322" w:rsidP="00455D06">
            <w:r>
              <w:t>varchar</w:t>
            </w:r>
          </w:p>
        </w:tc>
        <w:tc>
          <w:tcPr>
            <w:tcW w:w="2254" w:type="dxa"/>
            <w:shd w:val="clear" w:color="auto" w:fill="auto"/>
          </w:tcPr>
          <w:p w14:paraId="77438477" w14:textId="77777777" w:rsidR="001B2322" w:rsidRDefault="001B2322" w:rsidP="00455D06">
            <w:r>
              <w:t>20</w:t>
            </w:r>
          </w:p>
          <w:p w14:paraId="743DD0D9" w14:textId="77777777" w:rsidR="001B2322" w:rsidRDefault="001B2322" w:rsidP="00455D06">
            <w:r>
              <w:t>12</w:t>
            </w:r>
          </w:p>
          <w:p w14:paraId="02820C59" w14:textId="77777777" w:rsidR="001B2322" w:rsidRDefault="001B2322" w:rsidP="00455D06">
            <w:r>
              <w:t>2</w:t>
            </w:r>
          </w:p>
          <w:p w14:paraId="52205B04" w14:textId="77777777" w:rsidR="001B2322" w:rsidRDefault="001B2322" w:rsidP="00455D06">
            <w:r>
              <w:t>250</w:t>
            </w:r>
          </w:p>
          <w:p w14:paraId="3E509A7F" w14:textId="77777777" w:rsidR="001B2322" w:rsidRDefault="001B2322" w:rsidP="00455D06">
            <w:r>
              <w:t>8,2</w:t>
            </w:r>
          </w:p>
          <w:p w14:paraId="3543D626" w14:textId="77777777" w:rsidR="001B2322" w:rsidRDefault="001B2322" w:rsidP="00455D06">
            <w:r>
              <w:t>250</w:t>
            </w:r>
          </w:p>
          <w:p w14:paraId="067B4BBF" w14:textId="77777777" w:rsidR="001B2322" w:rsidRDefault="001B2322" w:rsidP="00455D06">
            <w:r>
              <w:t>10</w:t>
            </w:r>
          </w:p>
        </w:tc>
        <w:tc>
          <w:tcPr>
            <w:tcW w:w="2254" w:type="dxa"/>
            <w:shd w:val="clear" w:color="auto" w:fill="auto"/>
          </w:tcPr>
          <w:p w14:paraId="43158CFE" w14:textId="77777777" w:rsidR="001B2322" w:rsidRDefault="001B2322" w:rsidP="00455D06">
            <w:r>
              <w:t>not null</w:t>
            </w:r>
          </w:p>
          <w:p w14:paraId="2CCEC55D" w14:textId="77777777" w:rsidR="001B2322" w:rsidRDefault="001B2322" w:rsidP="00455D06">
            <w:r>
              <w:t>not null</w:t>
            </w:r>
          </w:p>
          <w:p w14:paraId="13765981" w14:textId="77777777" w:rsidR="001B2322" w:rsidRDefault="001B2322" w:rsidP="00455D06">
            <w:r>
              <w:t>not null</w:t>
            </w:r>
          </w:p>
          <w:p w14:paraId="3E545FBD" w14:textId="77777777" w:rsidR="001B2322" w:rsidRDefault="001B2322" w:rsidP="00455D06">
            <w:r>
              <w:t>not null</w:t>
            </w:r>
          </w:p>
          <w:p w14:paraId="45E9A024" w14:textId="77777777" w:rsidR="001B2322" w:rsidRDefault="001B2322" w:rsidP="00455D06">
            <w:r>
              <w:t>not null</w:t>
            </w:r>
          </w:p>
          <w:p w14:paraId="2EB14DAF" w14:textId="77777777" w:rsidR="001B2322" w:rsidRDefault="001B2322" w:rsidP="00455D06">
            <w:r>
              <w:t>not null</w:t>
            </w:r>
          </w:p>
          <w:p w14:paraId="62FE0CC9" w14:textId="77777777" w:rsidR="001B2322" w:rsidRDefault="001B2322" w:rsidP="00455D06">
            <w:r>
              <w:t xml:space="preserve">     -</w:t>
            </w:r>
          </w:p>
        </w:tc>
      </w:tr>
    </w:tbl>
    <w:p w14:paraId="24BF9119" w14:textId="77777777" w:rsidR="00865180" w:rsidRDefault="00865180" w:rsidP="001B2322">
      <w:pPr>
        <w:pStyle w:val="Bodytext"/>
        <w:ind w:left="0"/>
        <w:rPr>
          <w:b/>
          <w:bCs/>
          <w:i/>
          <w:iCs/>
        </w:rPr>
      </w:pPr>
    </w:p>
    <w:p w14:paraId="1AEC9F8E" w14:textId="2D7CB885" w:rsidR="00941A80" w:rsidRDefault="00941A80" w:rsidP="001B2322">
      <w:pPr>
        <w:pStyle w:val="Bodytext"/>
        <w:ind w:left="0"/>
        <w:rPr>
          <w:b/>
          <w:bCs/>
          <w:i/>
          <w:iCs/>
        </w:rPr>
      </w:pPr>
      <w:proofErr w:type="spellStart"/>
      <w:r>
        <w:rPr>
          <w:b/>
          <w:bCs/>
          <w:i/>
          <w:iCs/>
        </w:rPr>
        <w:t>book_stay</w:t>
      </w:r>
      <w:proofErr w:type="spellEnd"/>
      <w:r>
        <w:rPr>
          <w:b/>
          <w:bCs/>
          <w:i/>
          <w:i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B2322" w14:paraId="085CC104" w14:textId="77777777" w:rsidTr="00455D06">
        <w:tc>
          <w:tcPr>
            <w:tcW w:w="2254" w:type="dxa"/>
            <w:shd w:val="clear" w:color="auto" w:fill="auto"/>
          </w:tcPr>
          <w:p w14:paraId="02B1DAB0" w14:textId="77777777" w:rsidR="001B2322" w:rsidRDefault="001B2322" w:rsidP="00455D06">
            <w:r>
              <w:t>Column Name</w:t>
            </w:r>
          </w:p>
        </w:tc>
        <w:tc>
          <w:tcPr>
            <w:tcW w:w="2254" w:type="dxa"/>
            <w:shd w:val="clear" w:color="auto" w:fill="auto"/>
          </w:tcPr>
          <w:p w14:paraId="7C1F4C14" w14:textId="77777777" w:rsidR="001B2322" w:rsidRDefault="001B2322" w:rsidP="00455D06">
            <w:r>
              <w:t>Data Type</w:t>
            </w:r>
          </w:p>
        </w:tc>
        <w:tc>
          <w:tcPr>
            <w:tcW w:w="2254" w:type="dxa"/>
            <w:shd w:val="clear" w:color="auto" w:fill="auto"/>
          </w:tcPr>
          <w:p w14:paraId="57B699AC" w14:textId="77777777" w:rsidR="001B2322" w:rsidRDefault="001B2322" w:rsidP="00455D06">
            <w:r>
              <w:t>Length</w:t>
            </w:r>
          </w:p>
        </w:tc>
        <w:tc>
          <w:tcPr>
            <w:tcW w:w="2254" w:type="dxa"/>
            <w:shd w:val="clear" w:color="auto" w:fill="auto"/>
          </w:tcPr>
          <w:p w14:paraId="13323660" w14:textId="77777777" w:rsidR="001B2322" w:rsidRDefault="001B2322" w:rsidP="00455D06">
            <w:r>
              <w:t>Nulls</w:t>
            </w:r>
          </w:p>
        </w:tc>
      </w:tr>
      <w:tr w:rsidR="001B2322" w14:paraId="3ED1D8E1" w14:textId="77777777" w:rsidTr="00455D06">
        <w:tc>
          <w:tcPr>
            <w:tcW w:w="2254" w:type="dxa"/>
            <w:shd w:val="clear" w:color="auto" w:fill="auto"/>
          </w:tcPr>
          <w:p w14:paraId="69657C82" w14:textId="77777777" w:rsidR="001B2322" w:rsidRDefault="001B2322" w:rsidP="00455D06">
            <w:proofErr w:type="spellStart"/>
            <w:r>
              <w:t>homestay_name</w:t>
            </w:r>
            <w:proofErr w:type="spellEnd"/>
          </w:p>
          <w:p w14:paraId="7566810F" w14:textId="77777777" w:rsidR="001B2322" w:rsidRDefault="001B2322" w:rsidP="00455D06">
            <w:proofErr w:type="spellStart"/>
            <w:r>
              <w:t>room_no</w:t>
            </w:r>
            <w:proofErr w:type="spellEnd"/>
          </w:p>
          <w:p w14:paraId="7872039F" w14:textId="77777777" w:rsidR="001B2322" w:rsidRDefault="001B2322" w:rsidP="00455D06">
            <w:proofErr w:type="spellStart"/>
            <w:r>
              <w:t>checkin</w:t>
            </w:r>
            <w:proofErr w:type="spellEnd"/>
          </w:p>
          <w:p w14:paraId="4901EF9C" w14:textId="77777777" w:rsidR="001B2322" w:rsidRDefault="001B2322" w:rsidP="00455D06">
            <w:r>
              <w:t>checkout</w:t>
            </w:r>
          </w:p>
        </w:tc>
        <w:tc>
          <w:tcPr>
            <w:tcW w:w="2254" w:type="dxa"/>
            <w:shd w:val="clear" w:color="auto" w:fill="auto"/>
          </w:tcPr>
          <w:p w14:paraId="6A520F75" w14:textId="77777777" w:rsidR="001B2322" w:rsidRDefault="001B2322" w:rsidP="00455D06">
            <w:r>
              <w:t>Varchar</w:t>
            </w:r>
          </w:p>
          <w:p w14:paraId="6927E8E6" w14:textId="77777777" w:rsidR="001B2322" w:rsidRDefault="001B2322" w:rsidP="00455D06">
            <w:r>
              <w:t>int</w:t>
            </w:r>
          </w:p>
          <w:p w14:paraId="3B1EA0E3" w14:textId="77777777" w:rsidR="001B2322" w:rsidRDefault="001B2322" w:rsidP="00455D06">
            <w:r>
              <w:t>date</w:t>
            </w:r>
          </w:p>
          <w:p w14:paraId="210EFC6F" w14:textId="77777777" w:rsidR="001B2322" w:rsidRDefault="001B2322" w:rsidP="00455D06">
            <w:r>
              <w:t>date</w:t>
            </w:r>
          </w:p>
        </w:tc>
        <w:tc>
          <w:tcPr>
            <w:tcW w:w="2254" w:type="dxa"/>
            <w:shd w:val="clear" w:color="auto" w:fill="auto"/>
          </w:tcPr>
          <w:p w14:paraId="56F6EB3D" w14:textId="77777777" w:rsidR="001B2322" w:rsidRDefault="001B2322" w:rsidP="00455D06">
            <w:r>
              <w:t>20</w:t>
            </w:r>
          </w:p>
          <w:p w14:paraId="59AB76D9" w14:textId="77777777" w:rsidR="001B2322" w:rsidRDefault="001B2322" w:rsidP="00455D06">
            <w:r>
              <w:t>2</w:t>
            </w:r>
          </w:p>
          <w:p w14:paraId="21FB4E0E" w14:textId="77777777" w:rsidR="001B2322" w:rsidRDefault="001B2322" w:rsidP="00455D06">
            <w:r>
              <w:t>-</w:t>
            </w:r>
          </w:p>
          <w:p w14:paraId="40EE4627" w14:textId="77777777" w:rsidR="001B2322" w:rsidRDefault="001B2322" w:rsidP="00455D06">
            <w:r>
              <w:t>-</w:t>
            </w:r>
          </w:p>
        </w:tc>
        <w:tc>
          <w:tcPr>
            <w:tcW w:w="2254" w:type="dxa"/>
            <w:shd w:val="clear" w:color="auto" w:fill="auto"/>
          </w:tcPr>
          <w:p w14:paraId="1006228F" w14:textId="77777777" w:rsidR="001B2322" w:rsidRDefault="001B2322" w:rsidP="00455D06">
            <w:r>
              <w:t>not null</w:t>
            </w:r>
          </w:p>
          <w:p w14:paraId="56687A00" w14:textId="77777777" w:rsidR="001B2322" w:rsidRDefault="001B2322" w:rsidP="00455D06">
            <w:r>
              <w:t>not null</w:t>
            </w:r>
          </w:p>
          <w:p w14:paraId="011D38BB" w14:textId="77777777" w:rsidR="001B2322" w:rsidRDefault="001B2322" w:rsidP="00455D06">
            <w:r>
              <w:t>not null</w:t>
            </w:r>
          </w:p>
          <w:p w14:paraId="59161288" w14:textId="77777777" w:rsidR="001B2322" w:rsidRDefault="001B2322" w:rsidP="00455D06">
            <w:r>
              <w:t>not null</w:t>
            </w:r>
          </w:p>
        </w:tc>
      </w:tr>
    </w:tbl>
    <w:p w14:paraId="1379FD24" w14:textId="77777777" w:rsidR="00941A80" w:rsidRDefault="00941A80" w:rsidP="001B2322">
      <w:pPr>
        <w:pStyle w:val="Bodytext"/>
        <w:ind w:left="0"/>
        <w:rPr>
          <w:b/>
          <w:bCs/>
          <w:i/>
          <w:iCs/>
        </w:rPr>
      </w:pPr>
    </w:p>
    <w:p w14:paraId="3627BCA4" w14:textId="77777777" w:rsidR="00865180" w:rsidRDefault="00865180" w:rsidP="001B2322">
      <w:pPr>
        <w:pStyle w:val="Bodytext"/>
        <w:ind w:left="0"/>
        <w:rPr>
          <w:b/>
          <w:bCs/>
          <w:i/>
          <w:iCs/>
        </w:rPr>
      </w:pPr>
    </w:p>
    <w:p w14:paraId="49F119E8" w14:textId="77777777" w:rsidR="00941A80" w:rsidRDefault="00941A80" w:rsidP="001B2322">
      <w:pPr>
        <w:pStyle w:val="Bodytext"/>
        <w:ind w:left="0"/>
        <w:rPr>
          <w:b/>
          <w:bCs/>
          <w:i/>
          <w:iCs/>
        </w:rPr>
      </w:pPr>
      <w:proofErr w:type="spellStart"/>
      <w:r>
        <w:rPr>
          <w:b/>
          <w:bCs/>
          <w:i/>
          <w:iCs/>
        </w:rPr>
        <w:lastRenderedPageBreak/>
        <w:t>book_tour</w:t>
      </w:r>
      <w:proofErr w:type="spellEnd"/>
      <w:r>
        <w:rPr>
          <w:b/>
          <w:bCs/>
          <w:i/>
          <w:i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B2322" w14:paraId="54F59E0F" w14:textId="77777777" w:rsidTr="00455D06">
        <w:tc>
          <w:tcPr>
            <w:tcW w:w="2254" w:type="dxa"/>
            <w:shd w:val="clear" w:color="auto" w:fill="auto"/>
          </w:tcPr>
          <w:p w14:paraId="417BAC3A" w14:textId="77777777" w:rsidR="001B2322" w:rsidRDefault="001B2322" w:rsidP="00455D06">
            <w:r>
              <w:t>Column Name</w:t>
            </w:r>
          </w:p>
        </w:tc>
        <w:tc>
          <w:tcPr>
            <w:tcW w:w="2254" w:type="dxa"/>
            <w:shd w:val="clear" w:color="auto" w:fill="auto"/>
          </w:tcPr>
          <w:p w14:paraId="408B09D5" w14:textId="77777777" w:rsidR="001B2322" w:rsidRDefault="001B2322" w:rsidP="00455D06">
            <w:r>
              <w:t>Data Type</w:t>
            </w:r>
          </w:p>
        </w:tc>
        <w:tc>
          <w:tcPr>
            <w:tcW w:w="2254" w:type="dxa"/>
            <w:shd w:val="clear" w:color="auto" w:fill="auto"/>
          </w:tcPr>
          <w:p w14:paraId="31050546" w14:textId="77777777" w:rsidR="001B2322" w:rsidRDefault="001B2322" w:rsidP="00455D06">
            <w:r>
              <w:t>Length</w:t>
            </w:r>
          </w:p>
        </w:tc>
        <w:tc>
          <w:tcPr>
            <w:tcW w:w="2254" w:type="dxa"/>
            <w:shd w:val="clear" w:color="auto" w:fill="auto"/>
          </w:tcPr>
          <w:p w14:paraId="28A8208E" w14:textId="77777777" w:rsidR="001B2322" w:rsidRDefault="001B2322" w:rsidP="00455D06">
            <w:r>
              <w:t>Nulls</w:t>
            </w:r>
          </w:p>
        </w:tc>
      </w:tr>
      <w:tr w:rsidR="001B2322" w14:paraId="1094CCE2" w14:textId="77777777" w:rsidTr="00455D06">
        <w:tc>
          <w:tcPr>
            <w:tcW w:w="2254" w:type="dxa"/>
            <w:shd w:val="clear" w:color="auto" w:fill="auto"/>
          </w:tcPr>
          <w:p w14:paraId="6DBD814F" w14:textId="77777777" w:rsidR="001B2322" w:rsidRDefault="001B2322" w:rsidP="00455D06">
            <w:proofErr w:type="spellStart"/>
            <w:r>
              <w:t>bookingno</w:t>
            </w:r>
            <w:proofErr w:type="spellEnd"/>
          </w:p>
          <w:p w14:paraId="1A16A811" w14:textId="77777777" w:rsidR="001B2322" w:rsidRDefault="001B2322" w:rsidP="00455D06">
            <w:proofErr w:type="spellStart"/>
            <w:r>
              <w:t>homestay_name</w:t>
            </w:r>
            <w:proofErr w:type="spellEnd"/>
          </w:p>
          <w:p w14:paraId="723A4B18" w14:textId="77777777" w:rsidR="001B2322" w:rsidRDefault="001B2322" w:rsidP="00455D06">
            <w:proofErr w:type="spellStart"/>
            <w:r>
              <w:t>booking_date</w:t>
            </w:r>
            <w:proofErr w:type="spellEnd"/>
          </w:p>
          <w:p w14:paraId="415FDD64" w14:textId="77777777" w:rsidR="001B2322" w:rsidRDefault="001B2322" w:rsidP="00455D06">
            <w:proofErr w:type="spellStart"/>
            <w:r>
              <w:t>checkin</w:t>
            </w:r>
            <w:proofErr w:type="spellEnd"/>
          </w:p>
          <w:p w14:paraId="15BD20F8" w14:textId="77777777" w:rsidR="001B2322" w:rsidRDefault="001B2322" w:rsidP="00455D06">
            <w:r>
              <w:t>checkout</w:t>
            </w:r>
          </w:p>
        </w:tc>
        <w:tc>
          <w:tcPr>
            <w:tcW w:w="2254" w:type="dxa"/>
            <w:shd w:val="clear" w:color="auto" w:fill="auto"/>
          </w:tcPr>
          <w:p w14:paraId="13A68331" w14:textId="77777777" w:rsidR="001B2322" w:rsidRDefault="001B2322" w:rsidP="00455D06">
            <w:r>
              <w:t>int</w:t>
            </w:r>
          </w:p>
          <w:p w14:paraId="7603B202" w14:textId="77777777" w:rsidR="001B2322" w:rsidRDefault="001B2322" w:rsidP="00455D06">
            <w:r>
              <w:t>varchar</w:t>
            </w:r>
          </w:p>
          <w:p w14:paraId="06D0F44F" w14:textId="77777777" w:rsidR="001B2322" w:rsidRDefault="001B2322" w:rsidP="00455D06">
            <w:r>
              <w:t>date</w:t>
            </w:r>
          </w:p>
          <w:p w14:paraId="19393EA9" w14:textId="77777777" w:rsidR="001B2322" w:rsidRDefault="001B2322" w:rsidP="00455D06">
            <w:r>
              <w:t>date</w:t>
            </w:r>
          </w:p>
          <w:p w14:paraId="4425A991" w14:textId="77777777" w:rsidR="001B2322" w:rsidRDefault="001B2322" w:rsidP="00455D06">
            <w:r>
              <w:t>date</w:t>
            </w:r>
          </w:p>
        </w:tc>
        <w:tc>
          <w:tcPr>
            <w:tcW w:w="2254" w:type="dxa"/>
            <w:shd w:val="clear" w:color="auto" w:fill="auto"/>
          </w:tcPr>
          <w:p w14:paraId="73E70726" w14:textId="77777777" w:rsidR="001B2322" w:rsidRDefault="001B2322" w:rsidP="00455D06">
            <w:r>
              <w:t>5</w:t>
            </w:r>
          </w:p>
          <w:p w14:paraId="010A3718" w14:textId="77777777" w:rsidR="001B2322" w:rsidRDefault="001B2322" w:rsidP="00455D06">
            <w:r>
              <w:t>20</w:t>
            </w:r>
          </w:p>
          <w:p w14:paraId="7FF0319D" w14:textId="77777777" w:rsidR="001B2322" w:rsidRDefault="001B2322" w:rsidP="00455D06">
            <w:r>
              <w:t>-</w:t>
            </w:r>
          </w:p>
          <w:p w14:paraId="3CAC4015" w14:textId="77777777" w:rsidR="001B2322" w:rsidRDefault="001B2322" w:rsidP="00455D06">
            <w:r>
              <w:t>-</w:t>
            </w:r>
          </w:p>
          <w:p w14:paraId="37234829" w14:textId="77777777" w:rsidR="001B2322" w:rsidRDefault="001B2322" w:rsidP="00455D06">
            <w:r>
              <w:t>-</w:t>
            </w:r>
          </w:p>
        </w:tc>
        <w:tc>
          <w:tcPr>
            <w:tcW w:w="2254" w:type="dxa"/>
            <w:shd w:val="clear" w:color="auto" w:fill="auto"/>
          </w:tcPr>
          <w:p w14:paraId="5F942143" w14:textId="77777777" w:rsidR="001B2322" w:rsidRDefault="001B2322" w:rsidP="00455D06">
            <w:r>
              <w:t>not null</w:t>
            </w:r>
          </w:p>
          <w:p w14:paraId="50CCF569" w14:textId="77777777" w:rsidR="001B2322" w:rsidRDefault="001B2322" w:rsidP="00455D06">
            <w:r>
              <w:t>not null</w:t>
            </w:r>
          </w:p>
          <w:p w14:paraId="61EF9077" w14:textId="77777777" w:rsidR="001B2322" w:rsidRDefault="001B2322" w:rsidP="00455D06">
            <w:r>
              <w:t>not null</w:t>
            </w:r>
          </w:p>
          <w:p w14:paraId="3E85FE78" w14:textId="77777777" w:rsidR="001B2322" w:rsidRDefault="001B2322" w:rsidP="00455D06">
            <w:r>
              <w:t>not null</w:t>
            </w:r>
          </w:p>
          <w:p w14:paraId="3580283F" w14:textId="77777777" w:rsidR="001B2322" w:rsidRDefault="001B2322" w:rsidP="00455D06">
            <w:r>
              <w:t>not null</w:t>
            </w:r>
          </w:p>
        </w:tc>
      </w:tr>
    </w:tbl>
    <w:p w14:paraId="3784C555" w14:textId="77777777" w:rsidR="00941A80" w:rsidRDefault="00941A80" w:rsidP="001B2322">
      <w:pPr>
        <w:pStyle w:val="Bodytext"/>
        <w:ind w:left="0"/>
        <w:rPr>
          <w:b/>
          <w:bCs/>
          <w:i/>
          <w:iCs/>
        </w:rPr>
      </w:pPr>
    </w:p>
    <w:p w14:paraId="7B930F70" w14:textId="77777777" w:rsidR="00941A80" w:rsidRDefault="00941A80" w:rsidP="001B2322">
      <w:pPr>
        <w:pStyle w:val="Bodytext"/>
        <w:ind w:left="0"/>
        <w:rPr>
          <w:b/>
          <w:bCs/>
          <w:i/>
          <w:iCs/>
        </w:rPr>
      </w:pPr>
      <w:proofErr w:type="spellStart"/>
      <w:r>
        <w:rPr>
          <w:b/>
          <w:bCs/>
          <w:i/>
          <w:iCs/>
        </w:rPr>
        <w:t>user_feedback</w:t>
      </w:r>
      <w:proofErr w:type="spellEnd"/>
      <w:r>
        <w:rPr>
          <w:b/>
          <w:bCs/>
          <w:i/>
          <w:i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B2322" w14:paraId="71FECD10" w14:textId="77777777" w:rsidTr="00455D06">
        <w:tc>
          <w:tcPr>
            <w:tcW w:w="2254" w:type="dxa"/>
            <w:shd w:val="clear" w:color="auto" w:fill="auto"/>
          </w:tcPr>
          <w:p w14:paraId="53C4396B" w14:textId="77777777" w:rsidR="001B2322" w:rsidRDefault="001B2322" w:rsidP="00455D06">
            <w:r>
              <w:t>Column Name</w:t>
            </w:r>
          </w:p>
        </w:tc>
        <w:tc>
          <w:tcPr>
            <w:tcW w:w="2254" w:type="dxa"/>
            <w:shd w:val="clear" w:color="auto" w:fill="auto"/>
          </w:tcPr>
          <w:p w14:paraId="29DB8FEB" w14:textId="77777777" w:rsidR="001B2322" w:rsidRDefault="001B2322" w:rsidP="00455D06">
            <w:r>
              <w:t>Data Type</w:t>
            </w:r>
          </w:p>
        </w:tc>
        <w:tc>
          <w:tcPr>
            <w:tcW w:w="2254" w:type="dxa"/>
            <w:shd w:val="clear" w:color="auto" w:fill="auto"/>
          </w:tcPr>
          <w:p w14:paraId="672D003D" w14:textId="77777777" w:rsidR="001B2322" w:rsidRDefault="001B2322" w:rsidP="00455D06">
            <w:r>
              <w:t>Length</w:t>
            </w:r>
          </w:p>
        </w:tc>
        <w:tc>
          <w:tcPr>
            <w:tcW w:w="2254" w:type="dxa"/>
            <w:shd w:val="clear" w:color="auto" w:fill="auto"/>
          </w:tcPr>
          <w:p w14:paraId="446F0425" w14:textId="77777777" w:rsidR="001B2322" w:rsidRDefault="001B2322" w:rsidP="00455D06">
            <w:r>
              <w:t>Nulls</w:t>
            </w:r>
          </w:p>
        </w:tc>
      </w:tr>
      <w:tr w:rsidR="001B2322" w14:paraId="43889033" w14:textId="77777777" w:rsidTr="00455D06">
        <w:tc>
          <w:tcPr>
            <w:tcW w:w="2254" w:type="dxa"/>
            <w:shd w:val="clear" w:color="auto" w:fill="auto"/>
          </w:tcPr>
          <w:p w14:paraId="570DE5E8" w14:textId="77777777" w:rsidR="001B2322" w:rsidRDefault="001B2322" w:rsidP="00455D06">
            <w:proofErr w:type="spellStart"/>
            <w:r>
              <w:t>sr_no</w:t>
            </w:r>
            <w:proofErr w:type="spellEnd"/>
          </w:p>
          <w:p w14:paraId="4B39E24D" w14:textId="77777777" w:rsidR="001B2322" w:rsidRDefault="001B2322" w:rsidP="00455D06">
            <w:proofErr w:type="spellStart"/>
            <w:r>
              <w:t>userid</w:t>
            </w:r>
            <w:proofErr w:type="spellEnd"/>
          </w:p>
          <w:p w14:paraId="06AB88D4" w14:textId="77777777" w:rsidR="001B2322" w:rsidRDefault="001B2322" w:rsidP="00455D06">
            <w:r>
              <w:t>questions</w:t>
            </w:r>
          </w:p>
          <w:p w14:paraId="7DACF338" w14:textId="77777777" w:rsidR="001B2322" w:rsidRDefault="001B2322" w:rsidP="00455D06">
            <w:proofErr w:type="spellStart"/>
            <w:r>
              <w:t>add_feedback</w:t>
            </w:r>
            <w:proofErr w:type="spellEnd"/>
          </w:p>
        </w:tc>
        <w:tc>
          <w:tcPr>
            <w:tcW w:w="2254" w:type="dxa"/>
            <w:shd w:val="clear" w:color="auto" w:fill="auto"/>
          </w:tcPr>
          <w:p w14:paraId="6EFBB31C" w14:textId="77777777" w:rsidR="001B2322" w:rsidRDefault="001B2322" w:rsidP="00455D06">
            <w:r>
              <w:t>int</w:t>
            </w:r>
          </w:p>
          <w:p w14:paraId="49133E78" w14:textId="77777777" w:rsidR="001B2322" w:rsidRDefault="001B2322" w:rsidP="00455D06">
            <w:r>
              <w:t>varchar</w:t>
            </w:r>
          </w:p>
          <w:p w14:paraId="025060D5" w14:textId="77777777" w:rsidR="001B2322" w:rsidRDefault="001B2322" w:rsidP="00455D06">
            <w:r>
              <w:t>varchar</w:t>
            </w:r>
          </w:p>
          <w:p w14:paraId="609F79AF" w14:textId="77777777" w:rsidR="001B2322" w:rsidRDefault="001B2322" w:rsidP="00455D06">
            <w:r>
              <w:t>text</w:t>
            </w:r>
          </w:p>
        </w:tc>
        <w:tc>
          <w:tcPr>
            <w:tcW w:w="2254" w:type="dxa"/>
            <w:shd w:val="clear" w:color="auto" w:fill="auto"/>
          </w:tcPr>
          <w:p w14:paraId="610C1228" w14:textId="77777777" w:rsidR="001B2322" w:rsidRDefault="001B2322" w:rsidP="00455D06">
            <w:r>
              <w:t>3</w:t>
            </w:r>
          </w:p>
          <w:p w14:paraId="2721625F" w14:textId="77777777" w:rsidR="001B2322" w:rsidRDefault="001B2322" w:rsidP="00455D06">
            <w:r>
              <w:t>20</w:t>
            </w:r>
          </w:p>
          <w:p w14:paraId="46C7A82F" w14:textId="77777777" w:rsidR="001B2322" w:rsidRDefault="001B2322" w:rsidP="00455D06">
            <w:r>
              <w:t>50</w:t>
            </w:r>
          </w:p>
          <w:p w14:paraId="748BEC76" w14:textId="77777777" w:rsidR="001B2322" w:rsidRDefault="001B2322" w:rsidP="00455D06">
            <w:r>
              <w:t>250</w:t>
            </w:r>
          </w:p>
        </w:tc>
        <w:tc>
          <w:tcPr>
            <w:tcW w:w="2254" w:type="dxa"/>
            <w:shd w:val="clear" w:color="auto" w:fill="auto"/>
          </w:tcPr>
          <w:p w14:paraId="36FB5F75" w14:textId="77777777" w:rsidR="001B2322" w:rsidRDefault="001B2322" w:rsidP="00455D06">
            <w:r>
              <w:t>not null</w:t>
            </w:r>
          </w:p>
          <w:p w14:paraId="6489D741" w14:textId="77777777" w:rsidR="001B2322" w:rsidRDefault="001B2322" w:rsidP="00455D06">
            <w:r>
              <w:t>not null</w:t>
            </w:r>
          </w:p>
          <w:p w14:paraId="1713CAF5" w14:textId="77777777" w:rsidR="001B2322" w:rsidRDefault="001B2322" w:rsidP="00455D06">
            <w:r>
              <w:t>not null</w:t>
            </w:r>
          </w:p>
          <w:p w14:paraId="6D5DD385" w14:textId="77777777" w:rsidR="001B2322" w:rsidRDefault="001B2322" w:rsidP="00455D06">
            <w:r>
              <w:t>not null</w:t>
            </w:r>
          </w:p>
        </w:tc>
      </w:tr>
    </w:tbl>
    <w:p w14:paraId="0215ECB7" w14:textId="77777777" w:rsidR="00EC3F17" w:rsidRDefault="00EC3F17" w:rsidP="001B2322">
      <w:pPr>
        <w:pStyle w:val="Bodytext"/>
        <w:ind w:left="0"/>
        <w:rPr>
          <w:b/>
          <w:bCs/>
          <w:i/>
          <w:iCs/>
        </w:rPr>
      </w:pPr>
    </w:p>
    <w:p w14:paraId="4428C510" w14:textId="77777777" w:rsidR="00941A80" w:rsidRDefault="001B2322" w:rsidP="001B2322">
      <w:pPr>
        <w:pStyle w:val="Bodytext"/>
        <w:ind w:left="0"/>
        <w:rPr>
          <w:b/>
          <w:bCs/>
          <w:i/>
          <w:iCs/>
        </w:rPr>
      </w:pPr>
      <w:proofErr w:type="spellStart"/>
      <w:r>
        <w:rPr>
          <w:b/>
          <w:bCs/>
          <w:i/>
          <w:iCs/>
        </w:rPr>
        <w:t>secret</w:t>
      </w:r>
      <w:r w:rsidR="00941A80">
        <w:rPr>
          <w:b/>
          <w:bCs/>
          <w:i/>
          <w:iCs/>
        </w:rPr>
        <w:t>question</w:t>
      </w:r>
      <w:proofErr w:type="spellEnd"/>
      <w:r w:rsidR="00941A80">
        <w:rPr>
          <w:b/>
          <w:bCs/>
          <w:i/>
          <w:i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B2322" w14:paraId="486F86C7" w14:textId="77777777" w:rsidTr="00455D06">
        <w:tc>
          <w:tcPr>
            <w:tcW w:w="2254" w:type="dxa"/>
            <w:shd w:val="clear" w:color="auto" w:fill="auto"/>
          </w:tcPr>
          <w:p w14:paraId="6B1CD0CD" w14:textId="77777777" w:rsidR="001B2322" w:rsidRDefault="001B2322" w:rsidP="00455D06">
            <w:r>
              <w:t>Column Name</w:t>
            </w:r>
          </w:p>
        </w:tc>
        <w:tc>
          <w:tcPr>
            <w:tcW w:w="2254" w:type="dxa"/>
            <w:shd w:val="clear" w:color="auto" w:fill="auto"/>
          </w:tcPr>
          <w:p w14:paraId="4B832815" w14:textId="77777777" w:rsidR="001B2322" w:rsidRDefault="001B2322" w:rsidP="00455D06">
            <w:r>
              <w:t>Data Type</w:t>
            </w:r>
          </w:p>
        </w:tc>
        <w:tc>
          <w:tcPr>
            <w:tcW w:w="2254" w:type="dxa"/>
            <w:shd w:val="clear" w:color="auto" w:fill="auto"/>
          </w:tcPr>
          <w:p w14:paraId="01A57EC8" w14:textId="77777777" w:rsidR="001B2322" w:rsidRDefault="001B2322" w:rsidP="00455D06">
            <w:r>
              <w:t>Length</w:t>
            </w:r>
          </w:p>
        </w:tc>
        <w:tc>
          <w:tcPr>
            <w:tcW w:w="2254" w:type="dxa"/>
            <w:shd w:val="clear" w:color="auto" w:fill="auto"/>
          </w:tcPr>
          <w:p w14:paraId="44FD6744" w14:textId="77777777" w:rsidR="001B2322" w:rsidRDefault="001B2322" w:rsidP="00455D06">
            <w:r>
              <w:t>Nulls</w:t>
            </w:r>
          </w:p>
        </w:tc>
      </w:tr>
      <w:tr w:rsidR="001B2322" w14:paraId="063467C1" w14:textId="77777777" w:rsidTr="00455D06">
        <w:tc>
          <w:tcPr>
            <w:tcW w:w="2254" w:type="dxa"/>
            <w:shd w:val="clear" w:color="auto" w:fill="auto"/>
          </w:tcPr>
          <w:p w14:paraId="799254E2" w14:textId="77777777" w:rsidR="001B2322" w:rsidRDefault="001B2322" w:rsidP="00455D06">
            <w:proofErr w:type="spellStart"/>
            <w:r>
              <w:t>userid</w:t>
            </w:r>
            <w:proofErr w:type="spellEnd"/>
          </w:p>
          <w:p w14:paraId="7DCF6513" w14:textId="77777777" w:rsidR="001B2322" w:rsidRDefault="001B2322" w:rsidP="00455D06">
            <w:r>
              <w:t>password</w:t>
            </w:r>
          </w:p>
          <w:p w14:paraId="1865773A" w14:textId="77777777" w:rsidR="001B2322" w:rsidRDefault="001B2322" w:rsidP="00455D06">
            <w:proofErr w:type="spellStart"/>
            <w:r>
              <w:t>birthcity</w:t>
            </w:r>
            <w:proofErr w:type="spellEnd"/>
          </w:p>
          <w:p w14:paraId="079BA026" w14:textId="77777777" w:rsidR="001B2322" w:rsidRDefault="001B2322" w:rsidP="00455D06">
            <w:r>
              <w:t>nickname</w:t>
            </w:r>
          </w:p>
          <w:p w14:paraId="785B8E7E" w14:textId="77777777" w:rsidR="001B2322" w:rsidRDefault="001B2322" w:rsidP="00455D06">
            <w:proofErr w:type="spellStart"/>
            <w:r>
              <w:t>firstpet</w:t>
            </w:r>
            <w:proofErr w:type="spellEnd"/>
          </w:p>
        </w:tc>
        <w:tc>
          <w:tcPr>
            <w:tcW w:w="2254" w:type="dxa"/>
            <w:shd w:val="clear" w:color="auto" w:fill="auto"/>
          </w:tcPr>
          <w:p w14:paraId="6B767CEB" w14:textId="77777777" w:rsidR="001B2322" w:rsidRDefault="001B2322" w:rsidP="00455D06">
            <w:r>
              <w:t>varchar</w:t>
            </w:r>
          </w:p>
          <w:p w14:paraId="3BA33B08" w14:textId="77777777" w:rsidR="001B2322" w:rsidRDefault="001B2322" w:rsidP="00455D06">
            <w:r>
              <w:t>varchar</w:t>
            </w:r>
          </w:p>
          <w:p w14:paraId="001C7EE6" w14:textId="77777777" w:rsidR="001B2322" w:rsidRDefault="001B2322" w:rsidP="00455D06">
            <w:r>
              <w:t>varchar</w:t>
            </w:r>
          </w:p>
          <w:p w14:paraId="603CDAA0" w14:textId="77777777" w:rsidR="001B2322" w:rsidRDefault="001B2322" w:rsidP="00455D06">
            <w:r>
              <w:t>varchar</w:t>
            </w:r>
          </w:p>
          <w:p w14:paraId="199C1840" w14:textId="77777777" w:rsidR="001B2322" w:rsidRDefault="001B2322" w:rsidP="00455D06">
            <w:r>
              <w:t>varchar</w:t>
            </w:r>
          </w:p>
        </w:tc>
        <w:tc>
          <w:tcPr>
            <w:tcW w:w="2254" w:type="dxa"/>
            <w:shd w:val="clear" w:color="auto" w:fill="auto"/>
          </w:tcPr>
          <w:p w14:paraId="145B153C" w14:textId="77777777" w:rsidR="001B2322" w:rsidRDefault="001B2322" w:rsidP="00455D06">
            <w:r>
              <w:t>20</w:t>
            </w:r>
          </w:p>
          <w:p w14:paraId="054A6B4D" w14:textId="77777777" w:rsidR="001B2322" w:rsidRDefault="001B2322" w:rsidP="00455D06">
            <w:r>
              <w:t>20</w:t>
            </w:r>
          </w:p>
          <w:p w14:paraId="13032DE9" w14:textId="77777777" w:rsidR="001B2322" w:rsidRDefault="001B2322" w:rsidP="00455D06">
            <w:r>
              <w:t>20</w:t>
            </w:r>
          </w:p>
          <w:p w14:paraId="7C04FB50" w14:textId="77777777" w:rsidR="001B2322" w:rsidRDefault="001B2322" w:rsidP="00455D06">
            <w:r>
              <w:t>20</w:t>
            </w:r>
          </w:p>
          <w:p w14:paraId="662A2AB0" w14:textId="77777777" w:rsidR="001B2322" w:rsidRDefault="001B2322" w:rsidP="00455D06">
            <w:r>
              <w:t>20</w:t>
            </w:r>
          </w:p>
        </w:tc>
        <w:tc>
          <w:tcPr>
            <w:tcW w:w="2254" w:type="dxa"/>
            <w:shd w:val="clear" w:color="auto" w:fill="auto"/>
          </w:tcPr>
          <w:p w14:paraId="7AB4A13D" w14:textId="77777777" w:rsidR="001B2322" w:rsidRDefault="001B2322" w:rsidP="00455D06">
            <w:r>
              <w:t>not null</w:t>
            </w:r>
          </w:p>
          <w:p w14:paraId="7E9A924C" w14:textId="77777777" w:rsidR="001B2322" w:rsidRDefault="001B2322" w:rsidP="00455D06">
            <w:r>
              <w:t>not null</w:t>
            </w:r>
          </w:p>
          <w:p w14:paraId="0AEB789B" w14:textId="77777777" w:rsidR="001B2322" w:rsidRDefault="001B2322" w:rsidP="00455D06">
            <w:r>
              <w:t>not null</w:t>
            </w:r>
          </w:p>
          <w:p w14:paraId="067E83B1" w14:textId="77777777" w:rsidR="001B2322" w:rsidRDefault="001B2322" w:rsidP="00455D06">
            <w:r>
              <w:t>not null</w:t>
            </w:r>
          </w:p>
          <w:p w14:paraId="3E8EC550" w14:textId="77777777" w:rsidR="001B2322" w:rsidRDefault="001B2322" w:rsidP="00455D06">
            <w:r>
              <w:t>not null</w:t>
            </w:r>
          </w:p>
        </w:tc>
      </w:tr>
    </w:tbl>
    <w:p w14:paraId="237D1ADA" w14:textId="77777777" w:rsidR="00941A80" w:rsidRDefault="00941A80" w:rsidP="001B2322">
      <w:pPr>
        <w:pStyle w:val="Bodytext"/>
        <w:ind w:left="0"/>
        <w:rPr>
          <w:b/>
          <w:bCs/>
          <w:i/>
          <w:iCs/>
        </w:rPr>
      </w:pPr>
    </w:p>
    <w:p w14:paraId="5EED0E2F" w14:textId="77777777" w:rsidR="00865180" w:rsidRDefault="00865180" w:rsidP="001B2322">
      <w:pPr>
        <w:pStyle w:val="Bodytext"/>
        <w:ind w:left="0"/>
        <w:rPr>
          <w:b/>
          <w:bCs/>
          <w:i/>
          <w:iCs/>
        </w:rPr>
      </w:pPr>
    </w:p>
    <w:p w14:paraId="66274D1B" w14:textId="77777777" w:rsidR="00865180" w:rsidRDefault="00865180" w:rsidP="001B2322">
      <w:pPr>
        <w:pStyle w:val="Bodytext"/>
        <w:ind w:left="0"/>
        <w:rPr>
          <w:b/>
          <w:bCs/>
          <w:i/>
          <w:iCs/>
        </w:rPr>
      </w:pPr>
    </w:p>
    <w:p w14:paraId="72D8AB11" w14:textId="77777777" w:rsidR="00865180" w:rsidRDefault="00865180" w:rsidP="001B2322">
      <w:pPr>
        <w:pStyle w:val="Bodytext"/>
        <w:ind w:left="0"/>
        <w:rPr>
          <w:b/>
          <w:bCs/>
          <w:i/>
          <w:iCs/>
        </w:rPr>
      </w:pPr>
    </w:p>
    <w:p w14:paraId="1EA7D038" w14:textId="77777777" w:rsidR="00865180" w:rsidRDefault="00865180" w:rsidP="001B2322">
      <w:pPr>
        <w:pStyle w:val="Bodytext"/>
        <w:ind w:left="0"/>
        <w:rPr>
          <w:b/>
          <w:bCs/>
          <w:i/>
          <w:iCs/>
        </w:rPr>
      </w:pPr>
    </w:p>
    <w:p w14:paraId="117BD877" w14:textId="77777777" w:rsidR="001B2322" w:rsidRDefault="001B2322" w:rsidP="001B2322">
      <w:pPr>
        <w:pStyle w:val="Bodytext"/>
        <w:ind w:left="0"/>
        <w:rPr>
          <w:b/>
          <w:bCs/>
          <w:i/>
          <w:iCs/>
        </w:rPr>
      </w:pPr>
      <w:proofErr w:type="spellStart"/>
      <w:r>
        <w:rPr>
          <w:b/>
          <w:bCs/>
          <w:i/>
          <w:iCs/>
        </w:rPr>
        <w:lastRenderedPageBreak/>
        <w:t>bill_generation</w:t>
      </w:r>
      <w:proofErr w:type="spellEnd"/>
      <w:r>
        <w:rPr>
          <w:b/>
          <w:bCs/>
          <w:i/>
          <w:i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1B2322" w14:paraId="64ADA282" w14:textId="77777777" w:rsidTr="00455D06">
        <w:tc>
          <w:tcPr>
            <w:tcW w:w="2254" w:type="dxa"/>
            <w:shd w:val="clear" w:color="auto" w:fill="auto"/>
          </w:tcPr>
          <w:p w14:paraId="572C1AB5" w14:textId="77777777" w:rsidR="001B2322" w:rsidRPr="00455D06" w:rsidRDefault="001B2322" w:rsidP="00455D06">
            <w:pPr>
              <w:rPr>
                <w:highlight w:val="yellow"/>
              </w:rPr>
            </w:pPr>
            <w:r w:rsidRPr="00633AAF">
              <w:t>Column Name</w:t>
            </w:r>
          </w:p>
        </w:tc>
        <w:tc>
          <w:tcPr>
            <w:tcW w:w="2254" w:type="dxa"/>
            <w:shd w:val="clear" w:color="auto" w:fill="auto"/>
          </w:tcPr>
          <w:p w14:paraId="5209648D" w14:textId="77777777" w:rsidR="001B2322" w:rsidRDefault="001B2322" w:rsidP="00455D06">
            <w:r>
              <w:t>Data Type</w:t>
            </w:r>
          </w:p>
        </w:tc>
        <w:tc>
          <w:tcPr>
            <w:tcW w:w="2254" w:type="dxa"/>
            <w:shd w:val="clear" w:color="auto" w:fill="auto"/>
          </w:tcPr>
          <w:p w14:paraId="4D63440C" w14:textId="77777777" w:rsidR="001B2322" w:rsidRDefault="001B2322" w:rsidP="00455D06">
            <w:r>
              <w:t>Length</w:t>
            </w:r>
          </w:p>
        </w:tc>
        <w:tc>
          <w:tcPr>
            <w:tcW w:w="2254" w:type="dxa"/>
            <w:shd w:val="clear" w:color="auto" w:fill="auto"/>
          </w:tcPr>
          <w:p w14:paraId="74365D7E" w14:textId="77777777" w:rsidR="001B2322" w:rsidRDefault="001B2322" w:rsidP="00455D06">
            <w:r>
              <w:t>Nulls</w:t>
            </w:r>
          </w:p>
        </w:tc>
      </w:tr>
      <w:tr w:rsidR="001B2322" w14:paraId="2F595D6A" w14:textId="77777777" w:rsidTr="00455D06">
        <w:tc>
          <w:tcPr>
            <w:tcW w:w="2254" w:type="dxa"/>
            <w:shd w:val="clear" w:color="auto" w:fill="auto"/>
          </w:tcPr>
          <w:p w14:paraId="74403941" w14:textId="77777777" w:rsidR="001B2322" w:rsidRDefault="001B2322" w:rsidP="00455D06">
            <w:proofErr w:type="spellStart"/>
            <w:r>
              <w:t>bookingno</w:t>
            </w:r>
            <w:proofErr w:type="spellEnd"/>
          </w:p>
          <w:p w14:paraId="5EE15F42" w14:textId="77777777" w:rsidR="001B2322" w:rsidRDefault="001B2322" w:rsidP="00455D06">
            <w:proofErr w:type="spellStart"/>
            <w:r>
              <w:t>homestay_name</w:t>
            </w:r>
            <w:proofErr w:type="spellEnd"/>
          </w:p>
          <w:p w14:paraId="07104F81" w14:textId="77777777" w:rsidR="001B2322" w:rsidRDefault="001B2322" w:rsidP="00455D06">
            <w:proofErr w:type="spellStart"/>
            <w:r>
              <w:t>checkin</w:t>
            </w:r>
            <w:proofErr w:type="spellEnd"/>
          </w:p>
          <w:p w14:paraId="17C6CA41" w14:textId="77777777" w:rsidR="001B2322" w:rsidRDefault="001B2322" w:rsidP="00455D06">
            <w:r>
              <w:t>checkout</w:t>
            </w:r>
          </w:p>
          <w:p w14:paraId="4049D08B" w14:textId="77777777" w:rsidR="001B2322" w:rsidRDefault="001B2322" w:rsidP="00455D06">
            <w:proofErr w:type="spellStart"/>
            <w:r>
              <w:t>booking_status</w:t>
            </w:r>
            <w:proofErr w:type="spellEnd"/>
          </w:p>
          <w:p w14:paraId="6AD22F6C" w14:textId="77777777" w:rsidR="001B2322" w:rsidRDefault="001B2322" w:rsidP="00455D06">
            <w:proofErr w:type="spellStart"/>
            <w:r>
              <w:t>total_cost</w:t>
            </w:r>
            <w:proofErr w:type="spellEnd"/>
          </w:p>
          <w:p w14:paraId="1C7234A7" w14:textId="77777777" w:rsidR="001B2322" w:rsidRDefault="001B2322" w:rsidP="00455D06">
            <w:r>
              <w:t>remark</w:t>
            </w:r>
          </w:p>
        </w:tc>
        <w:tc>
          <w:tcPr>
            <w:tcW w:w="2254" w:type="dxa"/>
            <w:shd w:val="clear" w:color="auto" w:fill="auto"/>
          </w:tcPr>
          <w:p w14:paraId="645AAC3A"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int</w:t>
            </w:r>
          </w:p>
          <w:p w14:paraId="058E2ACE"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varchar</w:t>
            </w:r>
          </w:p>
          <w:p w14:paraId="3A0CCC5F"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date</w:t>
            </w:r>
          </w:p>
          <w:p w14:paraId="18092072"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date</w:t>
            </w:r>
          </w:p>
          <w:p w14:paraId="312E7747"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varchar</w:t>
            </w:r>
          </w:p>
          <w:p w14:paraId="5EA2ABAB"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float</w:t>
            </w:r>
          </w:p>
          <w:p w14:paraId="21A0A6E6"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varchar</w:t>
            </w:r>
          </w:p>
        </w:tc>
        <w:tc>
          <w:tcPr>
            <w:tcW w:w="2254" w:type="dxa"/>
            <w:shd w:val="clear" w:color="auto" w:fill="auto"/>
          </w:tcPr>
          <w:p w14:paraId="2B2F8EFC"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5</w:t>
            </w:r>
          </w:p>
          <w:p w14:paraId="5A8D33AF"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20</w:t>
            </w:r>
          </w:p>
          <w:p w14:paraId="7604AE1E"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w:t>
            </w:r>
          </w:p>
          <w:p w14:paraId="2C98A42B"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w:t>
            </w:r>
          </w:p>
          <w:p w14:paraId="76DED56B"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20</w:t>
            </w:r>
          </w:p>
          <w:p w14:paraId="5DAE54DE"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8,2</w:t>
            </w:r>
          </w:p>
          <w:p w14:paraId="03FAB12D"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20</w:t>
            </w:r>
          </w:p>
        </w:tc>
        <w:tc>
          <w:tcPr>
            <w:tcW w:w="2254" w:type="dxa"/>
            <w:shd w:val="clear" w:color="auto" w:fill="auto"/>
          </w:tcPr>
          <w:p w14:paraId="436BCDBC"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19C07C97"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087877CA"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10982613"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37F96864"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762694B9"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p w14:paraId="41247997" w14:textId="77777777" w:rsidR="001B2322" w:rsidRPr="00455D06" w:rsidRDefault="001B2322" w:rsidP="00455D06">
            <w:pPr>
              <w:rPr>
                <w:rFonts w:ascii="Arial Unicode MS" w:eastAsia="Arial Unicode MS" w:hAnsi="Arial Unicode MS" w:cs="Arial Unicode MS"/>
                <w:noProof/>
              </w:rPr>
            </w:pPr>
            <w:r w:rsidRPr="00455D06">
              <w:rPr>
                <w:rFonts w:ascii="Arial Unicode MS" w:eastAsia="Arial Unicode MS" w:hAnsi="Arial Unicode MS" w:cs="Arial Unicode MS"/>
                <w:noProof/>
              </w:rPr>
              <w:t>not null</w:t>
            </w:r>
          </w:p>
        </w:tc>
      </w:tr>
    </w:tbl>
    <w:p w14:paraId="126170E5" w14:textId="77777777" w:rsidR="001B2322" w:rsidRDefault="001B2322" w:rsidP="001B2322">
      <w:pPr>
        <w:pStyle w:val="Bodytext"/>
        <w:ind w:left="0"/>
        <w:rPr>
          <w:b/>
          <w:bCs/>
          <w:i/>
          <w:iCs/>
        </w:rPr>
      </w:pPr>
    </w:p>
    <w:p w14:paraId="3F34BC4F" w14:textId="77777777" w:rsidR="003B3D3C" w:rsidRPr="003B3D3C" w:rsidRDefault="003B3D3C" w:rsidP="003B3D3C">
      <w:pPr>
        <w:pStyle w:val="Bodytext"/>
        <w:rPr>
          <w:b/>
          <w:bCs/>
          <w:i/>
          <w:iCs/>
        </w:rPr>
      </w:pPr>
    </w:p>
    <w:p w14:paraId="6529089A" w14:textId="77777777" w:rsidR="008A4756" w:rsidRPr="00B268C9" w:rsidRDefault="008A4756" w:rsidP="008A4756">
      <w:pPr>
        <w:pStyle w:val="Heading1"/>
        <w:rPr>
          <w:color w:val="19066A"/>
        </w:rPr>
      </w:pPr>
      <w:bookmarkStart w:id="35" w:name="_Toc2271953"/>
      <w:bookmarkStart w:id="36" w:name="_Toc14171041"/>
      <w:bookmarkEnd w:id="33"/>
      <w:r w:rsidRPr="00B268C9">
        <w:rPr>
          <w:color w:val="19066A"/>
        </w:rPr>
        <w:t>Terms &amp; Conditions</w:t>
      </w:r>
      <w:bookmarkEnd w:id="35"/>
      <w:bookmarkEnd w:id="36"/>
    </w:p>
    <w:p w14:paraId="723BD6FB" w14:textId="77777777" w:rsidR="00776360" w:rsidRDefault="00776360" w:rsidP="00776360">
      <w:pPr>
        <w:ind w:left="720"/>
      </w:pPr>
      <w:bookmarkStart w:id="37" w:name="_Toc14171042"/>
      <w:r>
        <w:rPr>
          <w:rFonts w:cs="Arial"/>
          <w:b/>
          <w:bCs/>
          <w:i/>
          <w:iCs/>
          <w:color w:val="FF0000"/>
        </w:rPr>
        <w:t xml:space="preserve">Disclaimer: Please do not circulate or distribute this document outside of Cognizant Network, </w:t>
      </w:r>
      <w:proofErr w:type="gramStart"/>
      <w:r>
        <w:rPr>
          <w:rFonts w:cs="Arial"/>
          <w:b/>
          <w:bCs/>
          <w:i/>
          <w:iCs/>
          <w:color w:val="FF0000"/>
        </w:rPr>
        <w:t>We</w:t>
      </w:r>
      <w:proofErr w:type="gramEnd"/>
      <w:r>
        <w:rPr>
          <w:rFonts w:cs="Arial"/>
          <w:b/>
          <w:bCs/>
          <w:i/>
          <w:iCs/>
          <w:color w:val="FF0000"/>
        </w:rPr>
        <w:t xml:space="preserve"> have a Zero Tolerance Policy. Kindly </w:t>
      </w:r>
      <w:proofErr w:type="gramStart"/>
      <w:r>
        <w:rPr>
          <w:rFonts w:cs="Arial"/>
          <w:b/>
          <w:bCs/>
          <w:i/>
          <w:iCs/>
          <w:color w:val="FF0000"/>
        </w:rPr>
        <w:t>adhere to 100% Compliance at all times</w:t>
      </w:r>
      <w:proofErr w:type="gramEnd"/>
      <w:r>
        <w:rPr>
          <w:rFonts w:cs="Arial"/>
          <w:b/>
          <w:bCs/>
          <w:i/>
          <w:iCs/>
          <w:color w:val="FF0000"/>
        </w:rPr>
        <w:t xml:space="preserve">.   </w:t>
      </w:r>
    </w:p>
    <w:p w14:paraId="7CB34F9E" w14:textId="77777777" w:rsidR="008C6902" w:rsidRPr="00FB0880" w:rsidRDefault="008C6902" w:rsidP="00FB0880">
      <w:pPr>
        <w:pStyle w:val="Heading1"/>
        <w:rPr>
          <w:color w:val="19066A"/>
        </w:rPr>
      </w:pPr>
      <w:r w:rsidRPr="00B268C9">
        <w:rPr>
          <w:color w:val="19066A"/>
        </w:rPr>
        <w:t>Change Log</w:t>
      </w:r>
      <w:bookmarkEnd w:id="34"/>
      <w:bookmarkEnd w:id="37"/>
    </w:p>
    <w:tbl>
      <w:tblPr>
        <w:tblW w:w="8190"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7"/>
        <w:gridCol w:w="1267"/>
        <w:gridCol w:w="1048"/>
        <w:gridCol w:w="1096"/>
        <w:gridCol w:w="2612"/>
      </w:tblGrid>
      <w:tr w:rsidR="008C6902" w14:paraId="326EE05A" w14:textId="77777777" w:rsidTr="00D1448C">
        <w:tc>
          <w:tcPr>
            <w:tcW w:w="1087" w:type="dxa"/>
            <w:tcBorders>
              <w:top w:val="single" w:sz="4" w:space="0" w:color="auto"/>
              <w:left w:val="single" w:sz="4" w:space="0" w:color="auto"/>
              <w:bottom w:val="single" w:sz="4" w:space="0" w:color="auto"/>
              <w:right w:val="single" w:sz="4" w:space="0" w:color="auto"/>
            </w:tcBorders>
            <w:shd w:val="clear" w:color="auto" w:fill="DEEAF6"/>
          </w:tcPr>
          <w:p w14:paraId="06026B18" w14:textId="77777777" w:rsidR="008C6902" w:rsidRDefault="008C6902" w:rsidP="0051290D">
            <w:pPr>
              <w:pStyle w:val="tablehead"/>
            </w:pPr>
            <w:r>
              <w:t>Version Number</w:t>
            </w:r>
          </w:p>
        </w:tc>
        <w:tc>
          <w:tcPr>
            <w:tcW w:w="7103" w:type="dxa"/>
            <w:gridSpan w:val="4"/>
            <w:tcBorders>
              <w:top w:val="single" w:sz="4" w:space="0" w:color="auto"/>
              <w:left w:val="single" w:sz="4" w:space="0" w:color="auto"/>
              <w:bottom w:val="single" w:sz="4" w:space="0" w:color="auto"/>
              <w:right w:val="single" w:sz="4" w:space="0" w:color="auto"/>
            </w:tcBorders>
            <w:shd w:val="clear" w:color="auto" w:fill="DEEAF6"/>
          </w:tcPr>
          <w:p w14:paraId="25D33397" w14:textId="77777777" w:rsidR="008C6902" w:rsidRDefault="008C6902" w:rsidP="0051290D">
            <w:pPr>
              <w:pStyle w:val="tablehead"/>
            </w:pPr>
            <w:r>
              <w:t>Changes made</w:t>
            </w:r>
          </w:p>
        </w:tc>
      </w:tr>
      <w:tr w:rsidR="008C6902" w14:paraId="0DB9E9D9" w14:textId="77777777" w:rsidTr="00A42FF0">
        <w:trPr>
          <w:cantSplit/>
        </w:trPr>
        <w:tc>
          <w:tcPr>
            <w:tcW w:w="1087" w:type="dxa"/>
            <w:vMerge w:val="restart"/>
          </w:tcPr>
          <w:p w14:paraId="62A1B4E2" w14:textId="77777777" w:rsidR="008C6902" w:rsidRDefault="00A42FF0" w:rsidP="0051290D">
            <w:pPr>
              <w:pStyle w:val="tabletext"/>
            </w:pPr>
            <w:r>
              <w:t>V&lt;</w:t>
            </w:r>
            <w:r w:rsidR="0053548C">
              <w:t>1</w:t>
            </w:r>
            <w:r>
              <w:t>.</w:t>
            </w:r>
            <w:r w:rsidR="0053548C">
              <w:t>0</w:t>
            </w:r>
            <w:r>
              <w:t>&gt;</w:t>
            </w:r>
          </w:p>
        </w:tc>
        <w:tc>
          <w:tcPr>
            <w:tcW w:w="7103" w:type="dxa"/>
            <w:gridSpan w:val="4"/>
          </w:tcPr>
          <w:p w14:paraId="70A53A49" w14:textId="77777777" w:rsidR="008C6902" w:rsidRDefault="008C6902" w:rsidP="0051290D">
            <w:pPr>
              <w:pStyle w:val="tabletext"/>
              <w:rPr>
                <w:i/>
                <w:iCs/>
              </w:rPr>
            </w:pPr>
            <w:r>
              <w:rPr>
                <w:i/>
                <w:iCs/>
              </w:rPr>
              <w:t>&lt;If the change details are not explicitly documented in the table below, reference should be provided here&gt;</w:t>
            </w:r>
          </w:p>
        </w:tc>
      </w:tr>
      <w:tr w:rsidR="008C6902" w14:paraId="24CDABF1" w14:textId="77777777" w:rsidTr="0053548C">
        <w:trPr>
          <w:cantSplit/>
          <w:trHeight w:val="102"/>
        </w:trPr>
        <w:tc>
          <w:tcPr>
            <w:tcW w:w="1087" w:type="dxa"/>
            <w:vMerge/>
          </w:tcPr>
          <w:p w14:paraId="304CEFE4" w14:textId="77777777" w:rsidR="008C6902" w:rsidRDefault="008C6902" w:rsidP="0051290D">
            <w:pPr>
              <w:pStyle w:val="tabletext"/>
            </w:pPr>
          </w:p>
        </w:tc>
        <w:tc>
          <w:tcPr>
            <w:tcW w:w="1325" w:type="dxa"/>
          </w:tcPr>
          <w:p w14:paraId="129BD14D" w14:textId="77777777" w:rsidR="008C6902" w:rsidRDefault="008C6902" w:rsidP="0051290D">
            <w:pPr>
              <w:pStyle w:val="tabletext"/>
            </w:pPr>
            <w:r>
              <w:t>Page no</w:t>
            </w:r>
          </w:p>
        </w:tc>
        <w:tc>
          <w:tcPr>
            <w:tcW w:w="1054" w:type="dxa"/>
          </w:tcPr>
          <w:p w14:paraId="7EB937C8" w14:textId="77777777" w:rsidR="008C6902" w:rsidRDefault="008C6902" w:rsidP="0051290D">
            <w:pPr>
              <w:pStyle w:val="tabletext"/>
            </w:pPr>
            <w:r>
              <w:t>Changed by</w:t>
            </w:r>
          </w:p>
        </w:tc>
        <w:tc>
          <w:tcPr>
            <w:tcW w:w="1206" w:type="dxa"/>
          </w:tcPr>
          <w:p w14:paraId="229DF86E" w14:textId="77777777" w:rsidR="008C6902" w:rsidRDefault="008C6902" w:rsidP="0051290D">
            <w:pPr>
              <w:pStyle w:val="tabletext"/>
            </w:pPr>
            <w:r>
              <w:t>Effective date</w:t>
            </w:r>
          </w:p>
        </w:tc>
        <w:tc>
          <w:tcPr>
            <w:tcW w:w="3518" w:type="dxa"/>
          </w:tcPr>
          <w:p w14:paraId="215068B5" w14:textId="77777777" w:rsidR="008C6902" w:rsidRDefault="008C6902" w:rsidP="0051290D">
            <w:pPr>
              <w:pStyle w:val="tabletext"/>
            </w:pPr>
            <w:r>
              <w:t>Changes effected</w:t>
            </w:r>
          </w:p>
        </w:tc>
      </w:tr>
      <w:tr w:rsidR="008C6902" w14:paraId="51F891BB" w14:textId="77777777" w:rsidTr="0053548C">
        <w:trPr>
          <w:cantSplit/>
          <w:trHeight w:val="100"/>
        </w:trPr>
        <w:tc>
          <w:tcPr>
            <w:tcW w:w="1087" w:type="dxa"/>
            <w:vMerge/>
          </w:tcPr>
          <w:p w14:paraId="0149FB45" w14:textId="77777777" w:rsidR="008C6902" w:rsidRDefault="008C6902" w:rsidP="0051290D">
            <w:pPr>
              <w:pStyle w:val="tabletext"/>
            </w:pPr>
          </w:p>
        </w:tc>
        <w:tc>
          <w:tcPr>
            <w:tcW w:w="1325" w:type="dxa"/>
          </w:tcPr>
          <w:p w14:paraId="0E393AD2" w14:textId="77777777" w:rsidR="008C6902" w:rsidRDefault="001B2322" w:rsidP="0051290D">
            <w:pPr>
              <w:pStyle w:val="tabletext"/>
            </w:pPr>
            <w:r>
              <w:t>3</w:t>
            </w:r>
          </w:p>
        </w:tc>
        <w:tc>
          <w:tcPr>
            <w:tcW w:w="1054" w:type="dxa"/>
          </w:tcPr>
          <w:p w14:paraId="449238F8" w14:textId="77777777" w:rsidR="008C6902" w:rsidRDefault="001B2322" w:rsidP="0051290D">
            <w:pPr>
              <w:pStyle w:val="tabletext"/>
            </w:pPr>
            <w:r>
              <w:t>Gunjan</w:t>
            </w:r>
          </w:p>
        </w:tc>
        <w:tc>
          <w:tcPr>
            <w:tcW w:w="1206" w:type="dxa"/>
          </w:tcPr>
          <w:p w14:paraId="38A06DA7" w14:textId="77777777" w:rsidR="008C6902" w:rsidRDefault="0053548C" w:rsidP="0051290D">
            <w:pPr>
              <w:pStyle w:val="tabletext"/>
            </w:pPr>
            <w:r>
              <w:t>10-01-202</w:t>
            </w:r>
            <w:r w:rsidR="00FB4625">
              <w:t>2</w:t>
            </w:r>
          </w:p>
        </w:tc>
        <w:tc>
          <w:tcPr>
            <w:tcW w:w="3518" w:type="dxa"/>
          </w:tcPr>
          <w:p w14:paraId="7D9B82DF" w14:textId="77777777" w:rsidR="008C6902" w:rsidRDefault="0053548C" w:rsidP="0051290D">
            <w:pPr>
              <w:pStyle w:val="tabletext"/>
            </w:pPr>
            <w:r>
              <w:t>Intro, Solution Summary</w:t>
            </w:r>
          </w:p>
        </w:tc>
      </w:tr>
      <w:tr w:rsidR="008C6902" w14:paraId="243DF55E" w14:textId="77777777" w:rsidTr="0053548C">
        <w:trPr>
          <w:cantSplit/>
          <w:trHeight w:val="100"/>
        </w:trPr>
        <w:tc>
          <w:tcPr>
            <w:tcW w:w="1087" w:type="dxa"/>
            <w:vMerge/>
          </w:tcPr>
          <w:p w14:paraId="47FBA25A" w14:textId="77777777" w:rsidR="008C6902" w:rsidRDefault="008C6902" w:rsidP="0051290D">
            <w:pPr>
              <w:pStyle w:val="tabletext"/>
            </w:pPr>
          </w:p>
        </w:tc>
        <w:tc>
          <w:tcPr>
            <w:tcW w:w="1325" w:type="dxa"/>
          </w:tcPr>
          <w:p w14:paraId="1B90345C" w14:textId="77777777" w:rsidR="008C6902" w:rsidRDefault="0053548C" w:rsidP="0051290D">
            <w:pPr>
              <w:pStyle w:val="tabletext"/>
            </w:pPr>
            <w:r>
              <w:t>4</w:t>
            </w:r>
          </w:p>
        </w:tc>
        <w:tc>
          <w:tcPr>
            <w:tcW w:w="1054" w:type="dxa"/>
          </w:tcPr>
          <w:p w14:paraId="063562D9" w14:textId="77777777" w:rsidR="008C6902" w:rsidRDefault="0053548C" w:rsidP="0051290D">
            <w:pPr>
              <w:pStyle w:val="tabletext"/>
            </w:pPr>
            <w:r>
              <w:t>Gunjan</w:t>
            </w:r>
          </w:p>
        </w:tc>
        <w:tc>
          <w:tcPr>
            <w:tcW w:w="1206" w:type="dxa"/>
          </w:tcPr>
          <w:p w14:paraId="491DE5DD" w14:textId="77777777" w:rsidR="008C6902" w:rsidRDefault="0053548C" w:rsidP="0051290D">
            <w:pPr>
              <w:pStyle w:val="tabletext"/>
            </w:pPr>
            <w:r>
              <w:t>11-01-202</w:t>
            </w:r>
            <w:r w:rsidR="00FB4625">
              <w:t>2</w:t>
            </w:r>
          </w:p>
        </w:tc>
        <w:tc>
          <w:tcPr>
            <w:tcW w:w="3518" w:type="dxa"/>
          </w:tcPr>
          <w:p w14:paraId="1B08309F" w14:textId="77777777" w:rsidR="008C6902" w:rsidRDefault="0053548C" w:rsidP="0051290D">
            <w:pPr>
              <w:pStyle w:val="tabletext"/>
            </w:pPr>
            <w:r>
              <w:t>Schematic Diagram</w:t>
            </w:r>
          </w:p>
        </w:tc>
      </w:tr>
      <w:tr w:rsidR="008C6902" w14:paraId="06B2633C" w14:textId="77777777" w:rsidTr="0053548C">
        <w:trPr>
          <w:cantSplit/>
          <w:trHeight w:val="100"/>
        </w:trPr>
        <w:tc>
          <w:tcPr>
            <w:tcW w:w="1087" w:type="dxa"/>
            <w:vMerge/>
          </w:tcPr>
          <w:p w14:paraId="77FAD410" w14:textId="77777777" w:rsidR="008C6902" w:rsidRDefault="008C6902" w:rsidP="0051290D">
            <w:pPr>
              <w:pStyle w:val="tabletext"/>
            </w:pPr>
          </w:p>
        </w:tc>
        <w:tc>
          <w:tcPr>
            <w:tcW w:w="1325" w:type="dxa"/>
          </w:tcPr>
          <w:p w14:paraId="6CA65D80" w14:textId="77777777" w:rsidR="0053548C" w:rsidRDefault="0053548C" w:rsidP="0053548C">
            <w:pPr>
              <w:pStyle w:val="tabletext"/>
            </w:pPr>
            <w:r>
              <w:t>12</w:t>
            </w:r>
          </w:p>
        </w:tc>
        <w:tc>
          <w:tcPr>
            <w:tcW w:w="1054" w:type="dxa"/>
          </w:tcPr>
          <w:p w14:paraId="455DE2B9" w14:textId="77777777" w:rsidR="008C6902" w:rsidRDefault="0053548C" w:rsidP="0051290D">
            <w:pPr>
              <w:pStyle w:val="tabletext"/>
            </w:pPr>
            <w:proofErr w:type="spellStart"/>
            <w:r>
              <w:t>Musaddik</w:t>
            </w:r>
            <w:proofErr w:type="spellEnd"/>
            <w:r>
              <w:t>, Gunjan</w:t>
            </w:r>
          </w:p>
        </w:tc>
        <w:tc>
          <w:tcPr>
            <w:tcW w:w="1206" w:type="dxa"/>
          </w:tcPr>
          <w:p w14:paraId="3DCFAA59" w14:textId="77777777" w:rsidR="008C6902" w:rsidRDefault="0053548C" w:rsidP="0051290D">
            <w:pPr>
              <w:pStyle w:val="tabletext"/>
            </w:pPr>
            <w:r>
              <w:t>12-01-202</w:t>
            </w:r>
            <w:r w:rsidR="00FB4625">
              <w:t>2</w:t>
            </w:r>
          </w:p>
        </w:tc>
        <w:tc>
          <w:tcPr>
            <w:tcW w:w="3518" w:type="dxa"/>
          </w:tcPr>
          <w:p w14:paraId="62C6FBAF" w14:textId="77777777" w:rsidR="008C6902" w:rsidRDefault="0053548C" w:rsidP="0051290D">
            <w:pPr>
              <w:pStyle w:val="tabletext"/>
            </w:pPr>
            <w:r>
              <w:t>Data Model (tentative)</w:t>
            </w:r>
          </w:p>
        </w:tc>
      </w:tr>
      <w:tr w:rsidR="008C6902" w14:paraId="14513C09" w14:textId="77777777" w:rsidTr="0053548C">
        <w:trPr>
          <w:cantSplit/>
          <w:trHeight w:val="100"/>
        </w:trPr>
        <w:tc>
          <w:tcPr>
            <w:tcW w:w="1087" w:type="dxa"/>
            <w:vMerge/>
            <w:tcBorders>
              <w:bottom w:val="nil"/>
            </w:tcBorders>
          </w:tcPr>
          <w:p w14:paraId="0495B58A" w14:textId="77777777" w:rsidR="008C6902" w:rsidRDefault="008C6902" w:rsidP="0051290D">
            <w:pPr>
              <w:pStyle w:val="tabletext"/>
            </w:pPr>
          </w:p>
        </w:tc>
        <w:tc>
          <w:tcPr>
            <w:tcW w:w="1325" w:type="dxa"/>
          </w:tcPr>
          <w:p w14:paraId="7E622035" w14:textId="77777777" w:rsidR="008C6902" w:rsidRDefault="0053548C" w:rsidP="0051290D">
            <w:pPr>
              <w:pStyle w:val="tabletext"/>
            </w:pPr>
            <w:r>
              <w:t>4,5,6</w:t>
            </w:r>
          </w:p>
        </w:tc>
        <w:tc>
          <w:tcPr>
            <w:tcW w:w="1054" w:type="dxa"/>
          </w:tcPr>
          <w:p w14:paraId="157A907C" w14:textId="77777777" w:rsidR="008C6902" w:rsidRDefault="0053548C" w:rsidP="0051290D">
            <w:pPr>
              <w:pStyle w:val="tabletext"/>
            </w:pPr>
            <w:r>
              <w:t>Gunjan</w:t>
            </w:r>
          </w:p>
        </w:tc>
        <w:tc>
          <w:tcPr>
            <w:tcW w:w="1206" w:type="dxa"/>
          </w:tcPr>
          <w:p w14:paraId="1A05A902" w14:textId="77777777" w:rsidR="008C6902" w:rsidRDefault="0053548C" w:rsidP="0051290D">
            <w:pPr>
              <w:pStyle w:val="tabletext"/>
            </w:pPr>
            <w:r>
              <w:t>13-01-202</w:t>
            </w:r>
            <w:r w:rsidR="00FB4625">
              <w:t>2</w:t>
            </w:r>
          </w:p>
        </w:tc>
        <w:tc>
          <w:tcPr>
            <w:tcW w:w="3518" w:type="dxa"/>
          </w:tcPr>
          <w:p w14:paraId="663181E6" w14:textId="77777777" w:rsidR="008C6902" w:rsidRDefault="0053548C" w:rsidP="0051290D">
            <w:pPr>
              <w:pStyle w:val="tabletext"/>
            </w:pPr>
            <w:r>
              <w:t>UI Validation</w:t>
            </w:r>
          </w:p>
        </w:tc>
      </w:tr>
      <w:tr w:rsidR="0053548C" w14:paraId="34AF1C17" w14:textId="77777777" w:rsidTr="0053548C">
        <w:trPr>
          <w:cantSplit/>
          <w:trHeight w:val="100"/>
        </w:trPr>
        <w:tc>
          <w:tcPr>
            <w:tcW w:w="1087" w:type="dxa"/>
            <w:tcBorders>
              <w:top w:val="nil"/>
              <w:bottom w:val="nil"/>
            </w:tcBorders>
          </w:tcPr>
          <w:p w14:paraId="0B78D2D4" w14:textId="77777777" w:rsidR="0053548C" w:rsidRDefault="0053548C" w:rsidP="0051290D">
            <w:pPr>
              <w:pStyle w:val="tabletext"/>
            </w:pPr>
          </w:p>
        </w:tc>
        <w:tc>
          <w:tcPr>
            <w:tcW w:w="1325" w:type="dxa"/>
          </w:tcPr>
          <w:p w14:paraId="353CD347" w14:textId="77777777" w:rsidR="0053548C" w:rsidRDefault="0053548C" w:rsidP="0051290D">
            <w:pPr>
              <w:pStyle w:val="tabletext"/>
            </w:pPr>
            <w:r>
              <w:t>12,13,14,15</w:t>
            </w:r>
          </w:p>
        </w:tc>
        <w:tc>
          <w:tcPr>
            <w:tcW w:w="1054" w:type="dxa"/>
          </w:tcPr>
          <w:p w14:paraId="79821079" w14:textId="77777777" w:rsidR="0053548C" w:rsidRDefault="0053548C" w:rsidP="0051290D">
            <w:pPr>
              <w:pStyle w:val="tabletext"/>
            </w:pPr>
            <w:r>
              <w:t>Gunjan</w:t>
            </w:r>
          </w:p>
        </w:tc>
        <w:tc>
          <w:tcPr>
            <w:tcW w:w="1206" w:type="dxa"/>
          </w:tcPr>
          <w:p w14:paraId="0DBEEF51" w14:textId="77777777" w:rsidR="0053548C" w:rsidRDefault="0053548C" w:rsidP="0051290D">
            <w:pPr>
              <w:pStyle w:val="tabletext"/>
            </w:pPr>
            <w:r>
              <w:t>17-01-202</w:t>
            </w:r>
            <w:r w:rsidR="00FB4625">
              <w:t>2</w:t>
            </w:r>
          </w:p>
        </w:tc>
        <w:tc>
          <w:tcPr>
            <w:tcW w:w="3518" w:type="dxa"/>
          </w:tcPr>
          <w:p w14:paraId="70EFA58E" w14:textId="77777777" w:rsidR="0053548C" w:rsidRDefault="0053548C" w:rsidP="0051290D">
            <w:pPr>
              <w:pStyle w:val="tabletext"/>
            </w:pPr>
            <w:r>
              <w:t>Table Structure (tentative)</w:t>
            </w:r>
          </w:p>
        </w:tc>
      </w:tr>
      <w:tr w:rsidR="0053548C" w14:paraId="03FA38D2" w14:textId="77777777" w:rsidTr="0053548C">
        <w:trPr>
          <w:cantSplit/>
          <w:trHeight w:val="100"/>
        </w:trPr>
        <w:tc>
          <w:tcPr>
            <w:tcW w:w="1087" w:type="dxa"/>
            <w:tcBorders>
              <w:top w:val="nil"/>
              <w:bottom w:val="nil"/>
            </w:tcBorders>
          </w:tcPr>
          <w:p w14:paraId="3CD58096" w14:textId="77777777" w:rsidR="0053548C" w:rsidRDefault="0053548C" w:rsidP="0051290D">
            <w:pPr>
              <w:pStyle w:val="tabletext"/>
            </w:pPr>
          </w:p>
        </w:tc>
        <w:tc>
          <w:tcPr>
            <w:tcW w:w="1325" w:type="dxa"/>
          </w:tcPr>
          <w:p w14:paraId="65B2D959" w14:textId="77777777" w:rsidR="0053548C" w:rsidRDefault="0053548C" w:rsidP="0051290D">
            <w:pPr>
              <w:pStyle w:val="tabletext"/>
            </w:pPr>
            <w:r>
              <w:t>12</w:t>
            </w:r>
          </w:p>
        </w:tc>
        <w:tc>
          <w:tcPr>
            <w:tcW w:w="1054" w:type="dxa"/>
          </w:tcPr>
          <w:p w14:paraId="194929E3" w14:textId="77777777" w:rsidR="0053548C" w:rsidRDefault="0053548C" w:rsidP="0051290D">
            <w:pPr>
              <w:pStyle w:val="tabletext"/>
            </w:pPr>
            <w:proofErr w:type="spellStart"/>
            <w:r>
              <w:t>Musaddik</w:t>
            </w:r>
            <w:proofErr w:type="spellEnd"/>
            <w:r>
              <w:t>, Gunjan</w:t>
            </w:r>
          </w:p>
        </w:tc>
        <w:tc>
          <w:tcPr>
            <w:tcW w:w="1206" w:type="dxa"/>
          </w:tcPr>
          <w:p w14:paraId="26D8BB4A" w14:textId="77777777" w:rsidR="0053548C" w:rsidRDefault="0053548C" w:rsidP="0051290D">
            <w:pPr>
              <w:pStyle w:val="tabletext"/>
            </w:pPr>
            <w:r>
              <w:t>18-01-202</w:t>
            </w:r>
            <w:r w:rsidR="00FB4625">
              <w:t>2</w:t>
            </w:r>
          </w:p>
        </w:tc>
        <w:tc>
          <w:tcPr>
            <w:tcW w:w="3518" w:type="dxa"/>
          </w:tcPr>
          <w:p w14:paraId="6395C6D8" w14:textId="77777777" w:rsidR="0053548C" w:rsidRDefault="0053548C" w:rsidP="0051290D">
            <w:pPr>
              <w:pStyle w:val="tabletext"/>
            </w:pPr>
            <w:r>
              <w:t>Data Model (updated)</w:t>
            </w:r>
          </w:p>
        </w:tc>
      </w:tr>
      <w:tr w:rsidR="0053548C" w14:paraId="6A715C1C" w14:textId="77777777" w:rsidTr="0053548C">
        <w:trPr>
          <w:cantSplit/>
          <w:trHeight w:val="100"/>
        </w:trPr>
        <w:tc>
          <w:tcPr>
            <w:tcW w:w="1087" w:type="dxa"/>
            <w:tcBorders>
              <w:top w:val="nil"/>
              <w:bottom w:val="nil"/>
            </w:tcBorders>
          </w:tcPr>
          <w:p w14:paraId="3162766E" w14:textId="77777777" w:rsidR="0053548C" w:rsidRDefault="0053548C" w:rsidP="0051290D">
            <w:pPr>
              <w:pStyle w:val="tabletext"/>
            </w:pPr>
          </w:p>
        </w:tc>
        <w:tc>
          <w:tcPr>
            <w:tcW w:w="1325" w:type="dxa"/>
          </w:tcPr>
          <w:p w14:paraId="29661EE6" w14:textId="77777777" w:rsidR="0053548C" w:rsidRDefault="0053548C" w:rsidP="0051290D">
            <w:pPr>
              <w:pStyle w:val="tabletext"/>
            </w:pPr>
            <w:r>
              <w:t>6-11</w:t>
            </w:r>
          </w:p>
        </w:tc>
        <w:tc>
          <w:tcPr>
            <w:tcW w:w="1054" w:type="dxa"/>
          </w:tcPr>
          <w:p w14:paraId="4DBC153A" w14:textId="77777777" w:rsidR="0053548C" w:rsidRDefault="0053548C" w:rsidP="0051290D">
            <w:pPr>
              <w:pStyle w:val="tabletext"/>
            </w:pPr>
            <w:r>
              <w:t>Keshav, Gunjan</w:t>
            </w:r>
          </w:p>
        </w:tc>
        <w:tc>
          <w:tcPr>
            <w:tcW w:w="1206" w:type="dxa"/>
          </w:tcPr>
          <w:p w14:paraId="43872A56" w14:textId="77777777" w:rsidR="0053548C" w:rsidRDefault="0053548C" w:rsidP="0051290D">
            <w:pPr>
              <w:pStyle w:val="tabletext"/>
            </w:pPr>
            <w:r>
              <w:t>19-01-202</w:t>
            </w:r>
            <w:r w:rsidR="00FB4625">
              <w:t>2</w:t>
            </w:r>
          </w:p>
        </w:tc>
        <w:tc>
          <w:tcPr>
            <w:tcW w:w="3518" w:type="dxa"/>
          </w:tcPr>
          <w:p w14:paraId="336FFE09" w14:textId="77777777" w:rsidR="0053548C" w:rsidRDefault="0053548C" w:rsidP="0051290D">
            <w:pPr>
              <w:pStyle w:val="tabletext"/>
            </w:pPr>
            <w:r>
              <w:t>UI Design</w:t>
            </w:r>
          </w:p>
        </w:tc>
      </w:tr>
      <w:tr w:rsidR="0053548C" w14:paraId="6E7C2047" w14:textId="77777777" w:rsidTr="0053548C">
        <w:trPr>
          <w:cantSplit/>
          <w:trHeight w:val="100"/>
        </w:trPr>
        <w:tc>
          <w:tcPr>
            <w:tcW w:w="1087" w:type="dxa"/>
            <w:tcBorders>
              <w:top w:val="nil"/>
              <w:bottom w:val="nil"/>
            </w:tcBorders>
          </w:tcPr>
          <w:p w14:paraId="19E78AE5" w14:textId="77777777" w:rsidR="0053548C" w:rsidRDefault="0053548C" w:rsidP="0051290D">
            <w:pPr>
              <w:pStyle w:val="tabletext"/>
            </w:pPr>
          </w:p>
        </w:tc>
        <w:tc>
          <w:tcPr>
            <w:tcW w:w="1325" w:type="dxa"/>
          </w:tcPr>
          <w:p w14:paraId="62C83C2B" w14:textId="77777777" w:rsidR="0053548C" w:rsidRDefault="0053548C" w:rsidP="0051290D">
            <w:pPr>
              <w:pStyle w:val="tabletext"/>
            </w:pPr>
            <w:r>
              <w:t>12,13,14,15</w:t>
            </w:r>
          </w:p>
        </w:tc>
        <w:tc>
          <w:tcPr>
            <w:tcW w:w="1054" w:type="dxa"/>
          </w:tcPr>
          <w:p w14:paraId="36B93AAD" w14:textId="77777777" w:rsidR="0053548C" w:rsidRDefault="0053548C" w:rsidP="0051290D">
            <w:pPr>
              <w:pStyle w:val="tabletext"/>
            </w:pPr>
            <w:proofErr w:type="spellStart"/>
            <w:r>
              <w:t>Musaddik</w:t>
            </w:r>
            <w:proofErr w:type="spellEnd"/>
            <w:r>
              <w:t>, Vishal</w:t>
            </w:r>
          </w:p>
        </w:tc>
        <w:tc>
          <w:tcPr>
            <w:tcW w:w="1206" w:type="dxa"/>
          </w:tcPr>
          <w:p w14:paraId="7B0CDEC1" w14:textId="77777777" w:rsidR="0053548C" w:rsidRDefault="0053548C" w:rsidP="0051290D">
            <w:pPr>
              <w:pStyle w:val="tabletext"/>
            </w:pPr>
            <w:r>
              <w:t>20-01-202</w:t>
            </w:r>
            <w:r w:rsidR="00FB4625">
              <w:t>2</w:t>
            </w:r>
          </w:p>
        </w:tc>
        <w:tc>
          <w:tcPr>
            <w:tcW w:w="3518" w:type="dxa"/>
          </w:tcPr>
          <w:p w14:paraId="37CA7F23" w14:textId="77777777" w:rsidR="0053548C" w:rsidRDefault="0053548C" w:rsidP="0051290D">
            <w:pPr>
              <w:pStyle w:val="tabletext"/>
            </w:pPr>
            <w:r>
              <w:t>Table Structure (updated)</w:t>
            </w:r>
          </w:p>
        </w:tc>
      </w:tr>
      <w:tr w:rsidR="0053548C" w14:paraId="0ADEAFA2" w14:textId="77777777" w:rsidTr="00FB0880">
        <w:trPr>
          <w:cantSplit/>
          <w:trHeight w:val="100"/>
        </w:trPr>
        <w:tc>
          <w:tcPr>
            <w:tcW w:w="1087" w:type="dxa"/>
            <w:tcBorders>
              <w:top w:val="nil"/>
              <w:bottom w:val="nil"/>
            </w:tcBorders>
          </w:tcPr>
          <w:p w14:paraId="2AEF3756" w14:textId="77777777" w:rsidR="0053548C" w:rsidRDefault="0053548C" w:rsidP="0051290D">
            <w:pPr>
              <w:pStyle w:val="tabletext"/>
            </w:pPr>
          </w:p>
        </w:tc>
        <w:tc>
          <w:tcPr>
            <w:tcW w:w="1325" w:type="dxa"/>
          </w:tcPr>
          <w:p w14:paraId="362A9551" w14:textId="77777777" w:rsidR="0053548C" w:rsidRDefault="0053548C" w:rsidP="0051290D">
            <w:pPr>
              <w:pStyle w:val="tabletext"/>
            </w:pPr>
            <w:r>
              <w:t>15,16</w:t>
            </w:r>
          </w:p>
        </w:tc>
        <w:tc>
          <w:tcPr>
            <w:tcW w:w="1054" w:type="dxa"/>
          </w:tcPr>
          <w:p w14:paraId="1AAF0B50" w14:textId="77777777" w:rsidR="0053548C" w:rsidRDefault="00FB0880" w:rsidP="0051290D">
            <w:pPr>
              <w:pStyle w:val="tabletext"/>
            </w:pPr>
            <w:r>
              <w:t>Gunjan</w:t>
            </w:r>
          </w:p>
        </w:tc>
        <w:tc>
          <w:tcPr>
            <w:tcW w:w="1206" w:type="dxa"/>
          </w:tcPr>
          <w:p w14:paraId="4851A918" w14:textId="77777777" w:rsidR="0053548C" w:rsidRDefault="00FB0880" w:rsidP="0051290D">
            <w:pPr>
              <w:pStyle w:val="tabletext"/>
            </w:pPr>
            <w:r>
              <w:t>21-01-202</w:t>
            </w:r>
            <w:r w:rsidR="00FB4625">
              <w:t>2</w:t>
            </w:r>
          </w:p>
        </w:tc>
        <w:tc>
          <w:tcPr>
            <w:tcW w:w="3518" w:type="dxa"/>
          </w:tcPr>
          <w:p w14:paraId="7FD0DDEC" w14:textId="77777777" w:rsidR="0053548C" w:rsidRDefault="00FB0880" w:rsidP="0051290D">
            <w:pPr>
              <w:pStyle w:val="tabletext"/>
            </w:pPr>
            <w:r>
              <w:t>Table Structure (updated)</w:t>
            </w:r>
          </w:p>
        </w:tc>
      </w:tr>
      <w:tr w:rsidR="00FB0880" w14:paraId="19F81466" w14:textId="77777777" w:rsidTr="00BE4D49">
        <w:trPr>
          <w:cantSplit/>
          <w:trHeight w:val="100"/>
        </w:trPr>
        <w:tc>
          <w:tcPr>
            <w:tcW w:w="1087" w:type="dxa"/>
            <w:tcBorders>
              <w:top w:val="nil"/>
              <w:bottom w:val="nil"/>
            </w:tcBorders>
          </w:tcPr>
          <w:p w14:paraId="1C0487EF" w14:textId="77777777" w:rsidR="00FB0880" w:rsidRDefault="00FB0880" w:rsidP="0051290D">
            <w:pPr>
              <w:pStyle w:val="tabletext"/>
            </w:pPr>
          </w:p>
        </w:tc>
        <w:tc>
          <w:tcPr>
            <w:tcW w:w="1325" w:type="dxa"/>
          </w:tcPr>
          <w:p w14:paraId="74DFAA7F" w14:textId="77777777" w:rsidR="00FB0880" w:rsidRDefault="00FB0880" w:rsidP="0051290D">
            <w:pPr>
              <w:pStyle w:val="tabletext"/>
            </w:pPr>
            <w:r>
              <w:t>11</w:t>
            </w:r>
          </w:p>
        </w:tc>
        <w:tc>
          <w:tcPr>
            <w:tcW w:w="1054" w:type="dxa"/>
          </w:tcPr>
          <w:p w14:paraId="439CBFB3" w14:textId="77777777" w:rsidR="00FB0880" w:rsidRDefault="00FB0880" w:rsidP="0051290D">
            <w:pPr>
              <w:pStyle w:val="tabletext"/>
            </w:pPr>
            <w:r>
              <w:t>Gunjan</w:t>
            </w:r>
          </w:p>
        </w:tc>
        <w:tc>
          <w:tcPr>
            <w:tcW w:w="1206" w:type="dxa"/>
          </w:tcPr>
          <w:p w14:paraId="6F730FB7" w14:textId="77777777" w:rsidR="00FB0880" w:rsidRDefault="00FB0880" w:rsidP="0051290D">
            <w:pPr>
              <w:pStyle w:val="tabletext"/>
            </w:pPr>
            <w:r>
              <w:t>21-01-202</w:t>
            </w:r>
            <w:r w:rsidR="00FB4625">
              <w:t>2</w:t>
            </w:r>
          </w:p>
        </w:tc>
        <w:tc>
          <w:tcPr>
            <w:tcW w:w="3518" w:type="dxa"/>
          </w:tcPr>
          <w:p w14:paraId="2C2EC995" w14:textId="77777777" w:rsidR="00FB0880" w:rsidRDefault="00FB0880" w:rsidP="0051290D">
            <w:pPr>
              <w:pStyle w:val="tabletext"/>
            </w:pPr>
            <w:r>
              <w:t>UI Design (updated)</w:t>
            </w:r>
          </w:p>
        </w:tc>
      </w:tr>
      <w:tr w:rsidR="00BE4D49" w14:paraId="58FC4560" w14:textId="77777777" w:rsidTr="006A0290">
        <w:trPr>
          <w:cantSplit/>
          <w:trHeight w:val="100"/>
        </w:trPr>
        <w:tc>
          <w:tcPr>
            <w:tcW w:w="1087" w:type="dxa"/>
            <w:tcBorders>
              <w:top w:val="nil"/>
              <w:bottom w:val="nil"/>
            </w:tcBorders>
          </w:tcPr>
          <w:p w14:paraId="4ABF8ED0" w14:textId="77777777" w:rsidR="00BE4D49" w:rsidRDefault="00BE4D49" w:rsidP="0051290D">
            <w:pPr>
              <w:pStyle w:val="tabletext"/>
            </w:pPr>
          </w:p>
        </w:tc>
        <w:tc>
          <w:tcPr>
            <w:tcW w:w="1325" w:type="dxa"/>
          </w:tcPr>
          <w:p w14:paraId="31D699AE" w14:textId="0D3F1C05" w:rsidR="00BE4D49" w:rsidRDefault="006A0290" w:rsidP="0051290D">
            <w:pPr>
              <w:pStyle w:val="tabletext"/>
            </w:pPr>
            <w:r>
              <w:t>2</w:t>
            </w:r>
          </w:p>
        </w:tc>
        <w:tc>
          <w:tcPr>
            <w:tcW w:w="1054" w:type="dxa"/>
          </w:tcPr>
          <w:p w14:paraId="10D27311" w14:textId="21FC88C5" w:rsidR="00BE4D49" w:rsidRDefault="006A0290" w:rsidP="0051290D">
            <w:pPr>
              <w:pStyle w:val="tabletext"/>
            </w:pPr>
            <w:proofErr w:type="spellStart"/>
            <w:r>
              <w:t>Pushpak</w:t>
            </w:r>
            <w:proofErr w:type="spellEnd"/>
          </w:p>
        </w:tc>
        <w:tc>
          <w:tcPr>
            <w:tcW w:w="1206" w:type="dxa"/>
          </w:tcPr>
          <w:p w14:paraId="74951842" w14:textId="5268F4F2" w:rsidR="00BE4D49" w:rsidRDefault="006A0290" w:rsidP="0051290D">
            <w:pPr>
              <w:pStyle w:val="tabletext"/>
            </w:pPr>
            <w:r>
              <w:t>24-01-2022</w:t>
            </w:r>
          </w:p>
        </w:tc>
        <w:tc>
          <w:tcPr>
            <w:tcW w:w="3518" w:type="dxa"/>
          </w:tcPr>
          <w:p w14:paraId="16D087F3" w14:textId="7E938AF3" w:rsidR="00BE4D49" w:rsidRDefault="006A0290" w:rsidP="0051290D">
            <w:pPr>
              <w:pStyle w:val="tabletext"/>
            </w:pPr>
            <w:r>
              <w:t>Table of Contents</w:t>
            </w:r>
          </w:p>
        </w:tc>
      </w:tr>
      <w:tr w:rsidR="006A0290" w14:paraId="1E9488A3" w14:textId="77777777" w:rsidTr="0053548C">
        <w:trPr>
          <w:cantSplit/>
          <w:trHeight w:val="100"/>
        </w:trPr>
        <w:tc>
          <w:tcPr>
            <w:tcW w:w="1087" w:type="dxa"/>
            <w:tcBorders>
              <w:top w:val="nil"/>
            </w:tcBorders>
          </w:tcPr>
          <w:p w14:paraId="4C28A153" w14:textId="77777777" w:rsidR="006A0290" w:rsidRDefault="006A0290" w:rsidP="0051290D">
            <w:pPr>
              <w:pStyle w:val="tabletext"/>
            </w:pPr>
          </w:p>
        </w:tc>
        <w:tc>
          <w:tcPr>
            <w:tcW w:w="1325" w:type="dxa"/>
          </w:tcPr>
          <w:p w14:paraId="4DC1CC63" w14:textId="1A6E89CE" w:rsidR="006A0290" w:rsidRDefault="006B6E81" w:rsidP="0051290D">
            <w:pPr>
              <w:pStyle w:val="tabletext"/>
            </w:pPr>
            <w:r>
              <w:t>10, 11</w:t>
            </w:r>
          </w:p>
        </w:tc>
        <w:tc>
          <w:tcPr>
            <w:tcW w:w="1054" w:type="dxa"/>
          </w:tcPr>
          <w:p w14:paraId="1ECAC6A3" w14:textId="6A0CF986" w:rsidR="006A0290" w:rsidRDefault="00865180" w:rsidP="0051290D">
            <w:pPr>
              <w:pStyle w:val="tabletext"/>
            </w:pPr>
            <w:r>
              <w:t>Gunjan</w:t>
            </w:r>
          </w:p>
        </w:tc>
        <w:tc>
          <w:tcPr>
            <w:tcW w:w="1206" w:type="dxa"/>
          </w:tcPr>
          <w:p w14:paraId="6433186E" w14:textId="705B429E" w:rsidR="006A0290" w:rsidRDefault="00865180" w:rsidP="0051290D">
            <w:pPr>
              <w:pStyle w:val="tabletext"/>
            </w:pPr>
            <w:r>
              <w:t>24-</w:t>
            </w:r>
            <w:r w:rsidR="006C6EFA">
              <w:t>01-2022</w:t>
            </w:r>
          </w:p>
        </w:tc>
        <w:tc>
          <w:tcPr>
            <w:tcW w:w="3518" w:type="dxa"/>
          </w:tcPr>
          <w:p w14:paraId="173D1D2A" w14:textId="0C5CE6FC" w:rsidR="006A0290" w:rsidRDefault="00607C9E" w:rsidP="0051290D">
            <w:pPr>
              <w:pStyle w:val="tabletext"/>
            </w:pPr>
            <w:r>
              <w:t>UI Design (updated)</w:t>
            </w:r>
          </w:p>
        </w:tc>
      </w:tr>
      <w:bookmarkEnd w:id="1"/>
      <w:bookmarkEnd w:id="2"/>
      <w:bookmarkEnd w:id="3"/>
    </w:tbl>
    <w:p w14:paraId="5D335A87" w14:textId="77777777" w:rsidR="003E5C21" w:rsidRPr="00C96CD6" w:rsidRDefault="003E5C21" w:rsidP="006C6EFA">
      <w:pPr>
        <w:pStyle w:val="Heading1"/>
        <w:numPr>
          <w:ilvl w:val="0"/>
          <w:numId w:val="0"/>
        </w:numPr>
        <w:rPr>
          <w:bCs/>
        </w:rPr>
      </w:pPr>
    </w:p>
    <w:sectPr w:rsidR="003E5C21" w:rsidRPr="00C96CD6" w:rsidSect="00BC557C">
      <w:headerReference w:type="default" r:id="rId36"/>
      <w:footerReference w:type="default" r:id="rId37"/>
      <w:headerReference w:type="first" r:id="rId38"/>
      <w:footerReference w:type="first" r:id="rId39"/>
      <w:pgSz w:w="11909" w:h="16834" w:code="9"/>
      <w:pgMar w:top="1440" w:right="1440" w:bottom="1440" w:left="1440" w:header="72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EA259" w14:textId="77777777" w:rsidR="00812425" w:rsidRDefault="00812425">
      <w:r>
        <w:separator/>
      </w:r>
    </w:p>
  </w:endnote>
  <w:endnote w:type="continuationSeparator" w:id="0">
    <w:p w14:paraId="76D4CE8E" w14:textId="77777777" w:rsidR="00812425" w:rsidRDefault="00812425">
      <w:r>
        <w:continuationSeparator/>
      </w:r>
    </w:p>
  </w:endnote>
  <w:endnote w:type="continuationNotice" w:id="1">
    <w:p w14:paraId="27494C3C" w14:textId="77777777" w:rsidR="00812425" w:rsidRDefault="0081242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350" w:type="dxa"/>
      <w:tblInd w:w="-720" w:type="dxa"/>
      <w:tblBorders>
        <w:insideH w:val="single" w:sz="4" w:space="0" w:color="598D31"/>
        <w:insideV w:val="single" w:sz="4" w:space="0" w:color="598D31"/>
      </w:tblBorders>
      <w:tblCellMar>
        <w:left w:w="0" w:type="dxa"/>
        <w:right w:w="0" w:type="dxa"/>
      </w:tblCellMar>
      <w:tblLook w:val="04A0" w:firstRow="1" w:lastRow="0" w:firstColumn="1" w:lastColumn="0" w:noHBand="0" w:noVBand="1"/>
    </w:tblPr>
    <w:tblGrid>
      <w:gridCol w:w="1350"/>
      <w:gridCol w:w="4193"/>
      <w:gridCol w:w="1357"/>
      <w:gridCol w:w="3450"/>
    </w:tblGrid>
    <w:tr w:rsidR="00594865" w14:paraId="6C8BB3A5" w14:textId="77777777" w:rsidTr="00A40616">
      <w:trPr>
        <w:trHeight w:val="540"/>
      </w:trPr>
      <w:tc>
        <w:tcPr>
          <w:tcW w:w="7891" w:type="dxa"/>
          <w:gridSpan w:val="3"/>
          <w:shd w:val="clear" w:color="auto" w:fill="auto"/>
          <w:tcMar>
            <w:bottom w:w="115" w:type="dxa"/>
          </w:tcMar>
          <w:vAlign w:val="bottom"/>
        </w:tcPr>
        <w:p w14:paraId="45326DA5" w14:textId="77777777" w:rsidR="00594865" w:rsidRPr="00A40616" w:rsidRDefault="00594865" w:rsidP="0059743C">
          <w:pPr>
            <w:pStyle w:val="Footer"/>
            <w:tabs>
              <w:tab w:val="clear" w:pos="4320"/>
              <w:tab w:val="clear" w:pos="8640"/>
              <w:tab w:val="right" w:pos="9900"/>
            </w:tabs>
            <w:spacing w:before="0" w:after="0" w:line="240" w:lineRule="auto"/>
            <w:rPr>
              <w:sz w:val="18"/>
              <w:szCs w:val="18"/>
            </w:rPr>
          </w:pPr>
        </w:p>
      </w:tc>
      <w:tc>
        <w:tcPr>
          <w:tcW w:w="2459" w:type="dxa"/>
          <w:vMerge w:val="restart"/>
          <w:shd w:val="clear" w:color="auto" w:fill="auto"/>
          <w:vAlign w:val="bottom"/>
        </w:tcPr>
        <w:p w14:paraId="3AA52510" w14:textId="7D330C4A" w:rsidR="00594865" w:rsidRDefault="008F362D" w:rsidP="00A40616">
          <w:pPr>
            <w:pStyle w:val="Footer"/>
            <w:tabs>
              <w:tab w:val="right" w:pos="9900"/>
            </w:tabs>
            <w:spacing w:before="0" w:after="0" w:line="240" w:lineRule="auto"/>
            <w:jc w:val="right"/>
          </w:pPr>
          <w:r>
            <w:rPr>
              <w:noProof/>
            </w:rPr>
            <w:drawing>
              <wp:inline distT="0" distB="0" distL="0" distR="0" wp14:anchorId="2A6B7ABB" wp14:editId="42EBF80E">
                <wp:extent cx="2114845" cy="581106"/>
                <wp:effectExtent l="0" t="0" r="0" b="9525"/>
                <wp:docPr id="1" name="Picture 1"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114845" cy="581106"/>
                        </a:xfrm>
                        <a:prstGeom prst="rect">
                          <a:avLst/>
                        </a:prstGeom>
                      </pic:spPr>
                    </pic:pic>
                  </a:graphicData>
                </a:graphic>
              </wp:inline>
            </w:drawing>
          </w:r>
        </w:p>
      </w:tc>
    </w:tr>
    <w:tr w:rsidR="00594865" w14:paraId="3F83F804" w14:textId="77777777" w:rsidTr="00BC557C">
      <w:tc>
        <w:tcPr>
          <w:tcW w:w="1440" w:type="dxa"/>
          <w:shd w:val="clear" w:color="auto" w:fill="auto"/>
          <w:tcMar>
            <w:top w:w="115" w:type="dxa"/>
          </w:tcMar>
          <w:vAlign w:val="bottom"/>
        </w:tcPr>
        <w:p w14:paraId="4677C32B" w14:textId="77777777" w:rsidR="00594865" w:rsidRPr="00594865" w:rsidRDefault="00594865" w:rsidP="00A40616">
          <w:pPr>
            <w:pStyle w:val="Footer"/>
            <w:tabs>
              <w:tab w:val="clear" w:pos="8640"/>
              <w:tab w:val="right" w:pos="9900"/>
            </w:tabs>
            <w:spacing w:before="0" w:after="0" w:line="240" w:lineRule="auto"/>
          </w:pPr>
          <w:r w:rsidRPr="00A40616">
            <w:rPr>
              <w:sz w:val="18"/>
              <w:szCs w:val="18"/>
            </w:rPr>
            <w:t>C3: Protected</w:t>
          </w:r>
          <w:r w:rsidRPr="00A40616">
            <w:rPr>
              <w:noProof/>
              <w:sz w:val="18"/>
              <w:szCs w:val="18"/>
            </w:rPr>
            <w:t xml:space="preserve"> </w:t>
          </w:r>
        </w:p>
      </w:tc>
      <w:tc>
        <w:tcPr>
          <w:tcW w:w="4860" w:type="dxa"/>
          <w:shd w:val="clear" w:color="auto" w:fill="auto"/>
          <w:tcMar>
            <w:top w:w="115" w:type="dxa"/>
            <w:left w:w="115" w:type="dxa"/>
            <w:right w:w="0" w:type="dxa"/>
          </w:tcMar>
          <w:vAlign w:val="bottom"/>
        </w:tcPr>
        <w:p w14:paraId="7B8716C5" w14:textId="77777777" w:rsidR="00594865" w:rsidRPr="00594865" w:rsidRDefault="00594865" w:rsidP="005C233F">
          <w:pPr>
            <w:pStyle w:val="Footer"/>
            <w:tabs>
              <w:tab w:val="clear" w:pos="8640"/>
              <w:tab w:val="right" w:pos="9900"/>
            </w:tabs>
            <w:spacing w:before="0" w:after="0" w:line="240" w:lineRule="auto"/>
          </w:pPr>
          <w:r w:rsidRPr="00A40616">
            <w:rPr>
              <w:sz w:val="18"/>
              <w:szCs w:val="18"/>
            </w:rPr>
            <w:t xml:space="preserve">Project ID: </w:t>
          </w:r>
          <w:r w:rsidR="00E2062B">
            <w:rPr>
              <w:sz w:val="18"/>
              <w:szCs w:val="18"/>
            </w:rPr>
            <w:t>A031</w:t>
          </w:r>
          <w:r w:rsidRPr="00A40616">
            <w:rPr>
              <w:color w:val="92D050"/>
              <w:sz w:val="18"/>
              <w:szCs w:val="18"/>
            </w:rPr>
            <w:t xml:space="preserve"> </w:t>
          </w:r>
          <w:r w:rsidRPr="00A40616">
            <w:rPr>
              <w:color w:val="598D31"/>
              <w:sz w:val="18"/>
              <w:szCs w:val="18"/>
            </w:rPr>
            <w:t>|</w:t>
          </w:r>
          <w:r w:rsidRPr="00A40616">
            <w:rPr>
              <w:sz w:val="18"/>
              <w:szCs w:val="18"/>
            </w:rPr>
            <w:t xml:space="preserve"> </w:t>
          </w:r>
          <w:r w:rsidR="005C233F">
            <w:rPr>
              <w:sz w:val="18"/>
              <w:szCs w:val="18"/>
            </w:rPr>
            <w:t>Project Name:</w:t>
          </w:r>
          <w:r w:rsidR="00E2062B">
            <w:rPr>
              <w:sz w:val="18"/>
              <w:szCs w:val="18"/>
            </w:rPr>
            <w:t xml:space="preserve"> Home Stay</w:t>
          </w:r>
        </w:p>
      </w:tc>
      <w:tc>
        <w:tcPr>
          <w:tcW w:w="1591" w:type="dxa"/>
          <w:shd w:val="clear" w:color="auto" w:fill="auto"/>
          <w:tcMar>
            <w:top w:w="115" w:type="dxa"/>
          </w:tcMar>
          <w:vAlign w:val="bottom"/>
        </w:tcPr>
        <w:p w14:paraId="08816EB8" w14:textId="77777777" w:rsidR="00594865" w:rsidRPr="00594865" w:rsidRDefault="00594865" w:rsidP="00BC557C">
          <w:pPr>
            <w:pStyle w:val="Footer"/>
            <w:tabs>
              <w:tab w:val="clear" w:pos="8640"/>
              <w:tab w:val="right" w:pos="9900"/>
            </w:tabs>
            <w:spacing w:before="0" w:after="0" w:line="240" w:lineRule="auto"/>
            <w:ind w:right="0"/>
            <w:jc w:val="center"/>
          </w:pPr>
          <w:r w:rsidRPr="00A40616">
            <w:rPr>
              <w:noProof/>
              <w:sz w:val="18"/>
              <w:szCs w:val="18"/>
            </w:rPr>
            <w:fldChar w:fldCharType="begin"/>
          </w:r>
          <w:r w:rsidRPr="00A40616">
            <w:rPr>
              <w:noProof/>
              <w:sz w:val="18"/>
              <w:szCs w:val="18"/>
            </w:rPr>
            <w:instrText xml:space="preserve"> PAGE  \* Arabic  \* MERGEFORMAT </w:instrText>
          </w:r>
          <w:r w:rsidRPr="00A40616">
            <w:rPr>
              <w:noProof/>
              <w:sz w:val="18"/>
              <w:szCs w:val="18"/>
            </w:rPr>
            <w:fldChar w:fldCharType="separate"/>
          </w:r>
          <w:r w:rsidR="005C233F">
            <w:rPr>
              <w:noProof/>
              <w:sz w:val="18"/>
              <w:szCs w:val="18"/>
            </w:rPr>
            <w:t>5</w:t>
          </w:r>
          <w:r w:rsidRPr="00A40616">
            <w:rPr>
              <w:noProof/>
              <w:sz w:val="18"/>
              <w:szCs w:val="18"/>
            </w:rPr>
            <w:fldChar w:fldCharType="end"/>
          </w:r>
          <w:r w:rsidRPr="00A40616">
            <w:rPr>
              <w:noProof/>
              <w:sz w:val="18"/>
              <w:szCs w:val="18"/>
            </w:rPr>
            <w:t xml:space="preserve"> of </w:t>
          </w:r>
          <w:r w:rsidRPr="00A40616">
            <w:rPr>
              <w:noProof/>
              <w:sz w:val="18"/>
              <w:szCs w:val="18"/>
            </w:rPr>
            <w:fldChar w:fldCharType="begin"/>
          </w:r>
          <w:r w:rsidRPr="00A40616">
            <w:rPr>
              <w:noProof/>
              <w:sz w:val="18"/>
              <w:szCs w:val="18"/>
            </w:rPr>
            <w:instrText xml:space="preserve"> NUMPAGES  \* Arabic  \* MERGEFORMAT </w:instrText>
          </w:r>
          <w:r w:rsidRPr="00A40616">
            <w:rPr>
              <w:noProof/>
              <w:sz w:val="18"/>
              <w:szCs w:val="18"/>
            </w:rPr>
            <w:fldChar w:fldCharType="separate"/>
          </w:r>
          <w:r w:rsidR="005C233F">
            <w:rPr>
              <w:noProof/>
              <w:sz w:val="18"/>
              <w:szCs w:val="18"/>
            </w:rPr>
            <w:t>5</w:t>
          </w:r>
          <w:r w:rsidRPr="00A40616">
            <w:rPr>
              <w:noProof/>
              <w:sz w:val="18"/>
              <w:szCs w:val="18"/>
            </w:rPr>
            <w:fldChar w:fldCharType="end"/>
          </w:r>
        </w:p>
      </w:tc>
      <w:tc>
        <w:tcPr>
          <w:tcW w:w="2459" w:type="dxa"/>
          <w:vMerge/>
          <w:shd w:val="clear" w:color="auto" w:fill="auto"/>
        </w:tcPr>
        <w:p w14:paraId="688132BA" w14:textId="77777777" w:rsidR="00594865" w:rsidRDefault="00594865" w:rsidP="00A40616">
          <w:pPr>
            <w:pStyle w:val="Footer"/>
            <w:tabs>
              <w:tab w:val="clear" w:pos="8640"/>
              <w:tab w:val="right" w:pos="9900"/>
            </w:tabs>
            <w:spacing w:before="0" w:after="0" w:line="240" w:lineRule="auto"/>
          </w:pPr>
        </w:p>
      </w:tc>
    </w:tr>
  </w:tbl>
  <w:p w14:paraId="44CE8140" w14:textId="77777777" w:rsidR="007617B7" w:rsidRDefault="007617B7" w:rsidP="00E0476B">
    <w:pPr>
      <w:pStyle w:val="Footer"/>
      <w:tabs>
        <w:tab w:val="clear" w:pos="8640"/>
        <w:tab w:val="right" w:pos="9900"/>
      </w:tabs>
      <w:spacing w:before="0"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350" w:type="dxa"/>
      <w:tblInd w:w="-720" w:type="dxa"/>
      <w:tblBorders>
        <w:insideH w:val="single" w:sz="4" w:space="0" w:color="598D31"/>
        <w:insideV w:val="single" w:sz="4" w:space="0" w:color="598D31"/>
      </w:tblBorders>
      <w:tblCellMar>
        <w:left w:w="0" w:type="dxa"/>
        <w:right w:w="0" w:type="dxa"/>
      </w:tblCellMar>
      <w:tblLook w:val="04A0" w:firstRow="1" w:lastRow="0" w:firstColumn="1" w:lastColumn="0" w:noHBand="0" w:noVBand="1"/>
    </w:tblPr>
    <w:tblGrid>
      <w:gridCol w:w="1440"/>
      <w:gridCol w:w="6450"/>
      <w:gridCol w:w="2460"/>
    </w:tblGrid>
    <w:tr w:rsidR="002B50D0" w14:paraId="6A45FDDF" w14:textId="77777777" w:rsidTr="00A40616">
      <w:trPr>
        <w:trHeight w:val="540"/>
      </w:trPr>
      <w:tc>
        <w:tcPr>
          <w:tcW w:w="7891" w:type="dxa"/>
          <w:gridSpan w:val="2"/>
          <w:shd w:val="clear" w:color="auto" w:fill="auto"/>
          <w:tcMar>
            <w:bottom w:w="115" w:type="dxa"/>
          </w:tcMar>
          <w:vAlign w:val="bottom"/>
        </w:tcPr>
        <w:p w14:paraId="05AE787D" w14:textId="77777777" w:rsidR="002B50D0" w:rsidRPr="00A40616" w:rsidRDefault="002B50D0" w:rsidP="00A40616">
          <w:pPr>
            <w:pStyle w:val="Footer"/>
            <w:tabs>
              <w:tab w:val="clear" w:pos="4320"/>
              <w:tab w:val="clear" w:pos="8640"/>
              <w:tab w:val="right" w:pos="9900"/>
            </w:tabs>
            <w:spacing w:before="0" w:after="0" w:line="240" w:lineRule="auto"/>
            <w:rPr>
              <w:sz w:val="18"/>
              <w:szCs w:val="18"/>
            </w:rPr>
          </w:pPr>
          <w:r w:rsidRPr="00A40616">
            <w:rPr>
              <w:sz w:val="18"/>
              <w:szCs w:val="18"/>
            </w:rPr>
            <w:t xml:space="preserve">Release </w:t>
          </w:r>
          <w:proofErr w:type="gramStart"/>
          <w:r w:rsidRPr="00A40616">
            <w:rPr>
              <w:sz w:val="18"/>
              <w:szCs w:val="18"/>
            </w:rPr>
            <w:t>Id :</w:t>
          </w:r>
          <w:proofErr w:type="gramEnd"/>
          <w:r w:rsidRPr="00A40616">
            <w:rPr>
              <w:sz w:val="18"/>
              <w:szCs w:val="18"/>
            </w:rPr>
            <w:t xml:space="preserve"> </w:t>
          </w:r>
          <w:r w:rsidR="00DE3266" w:rsidRPr="00A40616">
            <w:rPr>
              <w:sz w:val="18"/>
              <w:szCs w:val="18"/>
            </w:rPr>
            <w:t>QTQP-TEMPW</w:t>
          </w:r>
          <w:r w:rsidRPr="00A40616">
            <w:rPr>
              <w:sz w:val="18"/>
              <w:szCs w:val="18"/>
            </w:rPr>
            <w:t xml:space="preserve"> / </w:t>
          </w:r>
          <w:r w:rsidR="00DE3266" w:rsidRPr="00A40616">
            <w:rPr>
              <w:sz w:val="18"/>
              <w:szCs w:val="18"/>
            </w:rPr>
            <w:t>2.1.0</w:t>
          </w:r>
          <w:r w:rsidRPr="00A40616">
            <w:rPr>
              <w:sz w:val="18"/>
              <w:szCs w:val="18"/>
            </w:rPr>
            <w:t xml:space="preserve"> / </w:t>
          </w:r>
          <w:r w:rsidR="00DE3266" w:rsidRPr="00A40616">
            <w:rPr>
              <w:sz w:val="18"/>
              <w:szCs w:val="18"/>
            </w:rPr>
            <w:t>25-Jun-2015</w:t>
          </w:r>
        </w:p>
      </w:tc>
      <w:tc>
        <w:tcPr>
          <w:tcW w:w="2459" w:type="dxa"/>
          <w:vMerge w:val="restart"/>
          <w:shd w:val="clear" w:color="auto" w:fill="auto"/>
          <w:vAlign w:val="bottom"/>
        </w:tcPr>
        <w:p w14:paraId="1150F7FA" w14:textId="37DC74F1" w:rsidR="002B50D0" w:rsidRDefault="000B3AC2" w:rsidP="00A40616">
          <w:pPr>
            <w:pStyle w:val="Footer"/>
            <w:tabs>
              <w:tab w:val="right" w:pos="9900"/>
            </w:tabs>
            <w:spacing w:before="0" w:after="0" w:line="240" w:lineRule="auto"/>
            <w:jc w:val="right"/>
          </w:pPr>
          <w:r>
            <w:rPr>
              <w:noProof/>
            </w:rPr>
            <w:drawing>
              <wp:inline distT="0" distB="0" distL="0" distR="0" wp14:anchorId="38257104" wp14:editId="42DD4641">
                <wp:extent cx="1485900" cy="542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5900" cy="542925"/>
                        </a:xfrm>
                        <a:prstGeom prst="rect">
                          <a:avLst/>
                        </a:prstGeom>
                        <a:noFill/>
                        <a:ln>
                          <a:noFill/>
                        </a:ln>
                      </pic:spPr>
                    </pic:pic>
                  </a:graphicData>
                </a:graphic>
              </wp:inline>
            </w:drawing>
          </w:r>
        </w:p>
      </w:tc>
    </w:tr>
    <w:tr w:rsidR="00C831D8" w14:paraId="703A06C6" w14:textId="77777777" w:rsidTr="00A40616">
      <w:tc>
        <w:tcPr>
          <w:tcW w:w="1440" w:type="dxa"/>
          <w:shd w:val="clear" w:color="auto" w:fill="auto"/>
          <w:tcMar>
            <w:top w:w="115" w:type="dxa"/>
          </w:tcMar>
          <w:vAlign w:val="bottom"/>
        </w:tcPr>
        <w:p w14:paraId="1A293BDD" w14:textId="77777777" w:rsidR="00C831D8" w:rsidRPr="00594865" w:rsidRDefault="00C831D8" w:rsidP="00A40616">
          <w:pPr>
            <w:pStyle w:val="Footer"/>
            <w:tabs>
              <w:tab w:val="clear" w:pos="8640"/>
              <w:tab w:val="right" w:pos="9900"/>
            </w:tabs>
            <w:spacing w:before="0" w:after="0" w:line="240" w:lineRule="auto"/>
          </w:pPr>
          <w:r w:rsidRPr="00A40616">
            <w:rPr>
              <w:sz w:val="18"/>
              <w:szCs w:val="18"/>
            </w:rPr>
            <w:t>C3: Protected</w:t>
          </w:r>
          <w:r w:rsidRPr="00A40616">
            <w:rPr>
              <w:noProof/>
              <w:sz w:val="18"/>
              <w:szCs w:val="18"/>
            </w:rPr>
            <w:t xml:space="preserve"> </w:t>
          </w:r>
        </w:p>
      </w:tc>
      <w:tc>
        <w:tcPr>
          <w:tcW w:w="6451" w:type="dxa"/>
          <w:shd w:val="clear" w:color="auto" w:fill="auto"/>
          <w:tcMar>
            <w:top w:w="115" w:type="dxa"/>
            <w:left w:w="115" w:type="dxa"/>
            <w:right w:w="0" w:type="dxa"/>
          </w:tcMar>
          <w:vAlign w:val="bottom"/>
        </w:tcPr>
        <w:p w14:paraId="3AEA5DAF" w14:textId="77777777" w:rsidR="00C831D8" w:rsidRPr="00594865" w:rsidRDefault="00C831D8" w:rsidP="00A40616">
          <w:pPr>
            <w:pStyle w:val="Footer"/>
            <w:tabs>
              <w:tab w:val="clear" w:pos="8640"/>
              <w:tab w:val="right" w:pos="9900"/>
            </w:tabs>
            <w:spacing w:before="0" w:after="0" w:line="240" w:lineRule="auto"/>
          </w:pPr>
          <w:r w:rsidRPr="00A40616">
            <w:rPr>
              <w:sz w:val="18"/>
              <w:szCs w:val="18"/>
            </w:rPr>
            <w:t xml:space="preserve">Project </w:t>
          </w:r>
          <w:proofErr w:type="gramStart"/>
          <w:r w:rsidRPr="00A40616">
            <w:rPr>
              <w:sz w:val="18"/>
              <w:szCs w:val="18"/>
            </w:rPr>
            <w:t>ID :</w:t>
          </w:r>
          <w:proofErr w:type="gramEnd"/>
          <w:r w:rsidRPr="00A40616">
            <w:rPr>
              <w:sz w:val="18"/>
              <w:szCs w:val="18"/>
            </w:rPr>
            <w:t xml:space="preserve"> &lt;Project ID&gt;</w:t>
          </w:r>
          <w:r w:rsidRPr="00A40616">
            <w:rPr>
              <w:color w:val="92D050"/>
              <w:sz w:val="18"/>
              <w:szCs w:val="18"/>
            </w:rPr>
            <w:t xml:space="preserve"> </w:t>
          </w:r>
          <w:r w:rsidRPr="00A40616">
            <w:rPr>
              <w:color w:val="598D31"/>
              <w:sz w:val="18"/>
              <w:szCs w:val="18"/>
            </w:rPr>
            <w:t>|</w:t>
          </w:r>
          <w:r w:rsidRPr="00A40616">
            <w:rPr>
              <w:sz w:val="18"/>
              <w:szCs w:val="18"/>
            </w:rPr>
            <w:t xml:space="preserve"> &lt;SCI.ID. &gt; / Ver: &lt;Ver No.&gt;</w:t>
          </w:r>
        </w:p>
      </w:tc>
      <w:tc>
        <w:tcPr>
          <w:tcW w:w="2459" w:type="dxa"/>
          <w:vMerge/>
          <w:shd w:val="clear" w:color="auto" w:fill="auto"/>
        </w:tcPr>
        <w:p w14:paraId="4C18D897" w14:textId="77777777" w:rsidR="00C831D8" w:rsidRDefault="00C831D8" w:rsidP="00A40616">
          <w:pPr>
            <w:pStyle w:val="Footer"/>
            <w:tabs>
              <w:tab w:val="clear" w:pos="8640"/>
              <w:tab w:val="right" w:pos="9900"/>
            </w:tabs>
            <w:spacing w:before="0" w:after="0" w:line="240" w:lineRule="auto"/>
          </w:pPr>
        </w:p>
      </w:tc>
    </w:tr>
  </w:tbl>
  <w:p w14:paraId="7D22C5AC" w14:textId="77777777" w:rsidR="007617B7" w:rsidRPr="002B50D0" w:rsidRDefault="007617B7" w:rsidP="002B50D0">
    <w:pPr>
      <w:pStyle w:val="Footer"/>
      <w:spacing w:before="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5DCB0" w14:textId="77777777" w:rsidR="00812425" w:rsidRDefault="00812425">
      <w:r>
        <w:separator/>
      </w:r>
    </w:p>
  </w:footnote>
  <w:footnote w:type="continuationSeparator" w:id="0">
    <w:p w14:paraId="1A750FE8" w14:textId="77777777" w:rsidR="00812425" w:rsidRDefault="00812425">
      <w:r>
        <w:continuationSeparator/>
      </w:r>
    </w:p>
  </w:footnote>
  <w:footnote w:type="continuationNotice" w:id="1">
    <w:p w14:paraId="6DA5BCC3" w14:textId="77777777" w:rsidR="00812425" w:rsidRDefault="0081242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A5A431" w14:textId="77777777" w:rsidR="007A1E24" w:rsidRPr="00426858" w:rsidRDefault="0059743C" w:rsidP="007617B7">
    <w:pPr>
      <w:pStyle w:val="Header"/>
      <w:tabs>
        <w:tab w:val="clear" w:pos="8640"/>
        <w:tab w:val="right" w:pos="9630"/>
      </w:tabs>
      <w:ind w:left="-720" w:right="-873"/>
    </w:pPr>
    <w:r>
      <w:rPr>
        <w:rFonts w:cs="Arial"/>
        <w:b/>
        <w:sz w:val="18"/>
      </w:rPr>
      <w:t xml:space="preserve">Design Document - </w:t>
    </w:r>
    <w:r w:rsidR="001509CF">
      <w:rPr>
        <w:rFonts w:cs="Arial"/>
        <w:b/>
        <w:sz w:val="18"/>
      </w:rPr>
      <w:t>HLD</w:t>
    </w:r>
    <w:r w:rsidR="007617B7" w:rsidRPr="00426858">
      <w:rPr>
        <w:rFonts w:eastAsia="MS Mincho" w:cs="Arial"/>
        <w:b/>
        <w:sz w:val="18"/>
        <w:szCs w:val="18"/>
      </w:rPr>
      <w:tab/>
    </w:r>
    <w:r w:rsidR="007617B7" w:rsidRPr="00426858">
      <w:rPr>
        <w:rFonts w:eastAsia="MS Mincho" w:cs="Arial"/>
        <w:b/>
        <w:sz w:val="18"/>
        <w:szCs w:val="18"/>
      </w:rPr>
      <w:tab/>
    </w:r>
    <w:r w:rsidR="00BC557C" w:rsidRPr="00426858">
      <w:rPr>
        <w:rFonts w:eastAsia="MS Mincho" w:cs="Arial"/>
        <w:b/>
        <w:sz w:val="18"/>
        <w:szCs w:val="18"/>
      </w:rPr>
      <w:t>Controlled Copy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FDC6A" w14:textId="77777777" w:rsidR="007617B7" w:rsidRDefault="007617B7" w:rsidP="007617B7">
    <w:pPr>
      <w:pStyle w:val="Header"/>
      <w:tabs>
        <w:tab w:val="clear" w:pos="8640"/>
        <w:tab w:val="right" w:pos="9720"/>
      </w:tabs>
      <w:ind w:left="-630" w:right="-873"/>
    </w:pPr>
    <w:r w:rsidRPr="00D33F4C">
      <w:rPr>
        <w:rFonts w:eastAsia="MS Mincho" w:cs="Arial"/>
        <w:b/>
        <w:color w:val="7F7F7F"/>
        <w:sz w:val="18"/>
        <w:szCs w:val="18"/>
      </w:rPr>
      <w:t>Controlled Copy</w:t>
    </w:r>
    <w:r>
      <w:rPr>
        <w:rFonts w:eastAsia="MS Mincho" w:cs="Arial"/>
        <w:b/>
        <w:color w:val="7F7F7F"/>
        <w:sz w:val="18"/>
        <w:szCs w:val="18"/>
      </w:rPr>
      <w:tab/>
    </w:r>
    <w:r w:rsidRPr="00D33F4C">
      <w:rPr>
        <w:rFonts w:eastAsia="MS Mincho" w:cs="Arial"/>
        <w:b/>
        <w:color w:val="7F7F7F"/>
        <w:sz w:val="18"/>
        <w:szCs w:val="18"/>
      </w:rPr>
      <w:tab/>
    </w:r>
    <w:r w:rsidRPr="00D33F4C">
      <w:rPr>
        <w:rFonts w:cs="Arial"/>
        <w:b/>
        <w:color w:val="7F7F7F"/>
        <w:sz w:val="18"/>
      </w:rPr>
      <w:t>&lt;Name&gt;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2FA0EC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62892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986837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96873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77ECCE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A0C9F9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0FCD8B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4CC95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DEEAA4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1D4D6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A0719B"/>
    <w:multiLevelType w:val="hybridMultilevel"/>
    <w:tmpl w:val="99BA069A"/>
    <w:lvl w:ilvl="0" w:tplc="E7F0919C">
      <w:start w:val="1"/>
      <w:numFmt w:val="bullet"/>
      <w:pStyle w:val="BodyBull2"/>
      <w:lvlText w:val="o"/>
      <w:lvlJc w:val="left"/>
      <w:pPr>
        <w:ind w:left="1800" w:hanging="360"/>
      </w:pPr>
      <w:rPr>
        <w:rFonts w:ascii="Courier New" w:hAnsi="Courier New" w:hint="default"/>
      </w:rPr>
    </w:lvl>
    <w:lvl w:ilvl="1" w:tplc="FFFFFFFF">
      <w:start w:val="1"/>
      <w:numFmt w:val="bullet"/>
      <w:lvlText w:val="o"/>
      <w:lvlJc w:val="left"/>
      <w:pPr>
        <w:tabs>
          <w:tab w:val="num" w:pos="2520"/>
        </w:tabs>
        <w:ind w:left="2520" w:hanging="360"/>
      </w:pPr>
      <w:rPr>
        <w:rFonts w:ascii="Courier New" w:hAnsi="Courier New" w:hint="default"/>
      </w:rPr>
    </w:lvl>
    <w:lvl w:ilvl="2" w:tplc="FFFFFFFF">
      <w:start w:val="1"/>
      <w:numFmt w:val="bullet"/>
      <w:lvlText w:val="o"/>
      <w:lvlJc w:val="left"/>
      <w:pPr>
        <w:tabs>
          <w:tab w:val="num" w:pos="3240"/>
        </w:tabs>
        <w:ind w:left="3240" w:hanging="360"/>
      </w:pPr>
      <w:rPr>
        <w:rFonts w:ascii="Courier New" w:hAnsi="Courier New" w:hint="default"/>
      </w:rPr>
    </w:lvl>
    <w:lvl w:ilvl="3" w:tplc="FFFFFFFF">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0AD707F0"/>
    <w:multiLevelType w:val="hybridMultilevel"/>
    <w:tmpl w:val="6518E4F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11550D36"/>
    <w:multiLevelType w:val="hybridMultilevel"/>
    <w:tmpl w:val="A48E45E2"/>
    <w:lvl w:ilvl="0" w:tplc="671E7688">
      <w:start w:val="1"/>
      <w:numFmt w:val="bullet"/>
      <w:pStyle w:val="BodyBull1"/>
      <w:lvlText w:val=""/>
      <w:lvlJc w:val="left"/>
      <w:pPr>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127846B2"/>
    <w:multiLevelType w:val="hybridMultilevel"/>
    <w:tmpl w:val="B5E8FD1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1EEC07C7"/>
    <w:multiLevelType w:val="multilevel"/>
    <w:tmpl w:val="40B0FF50"/>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w:lvlJc w:val="left"/>
      <w:pPr>
        <w:tabs>
          <w:tab w:val="num" w:pos="1080"/>
        </w:tabs>
        <w:ind w:left="720" w:hanging="360"/>
      </w:pPr>
      <w:rPr>
        <w:rFonts w:hint="default"/>
      </w:rPr>
    </w:lvl>
    <w:lvl w:ilvl="2">
      <w:start w:val="1"/>
      <w:numFmt w:val="decimal"/>
      <w:pStyle w:val="Heading3"/>
      <w:lvlText w:val="%1.%2.%3"/>
      <w:lvlJc w:val="left"/>
      <w:pPr>
        <w:tabs>
          <w:tab w:val="num" w:pos="1800"/>
        </w:tabs>
        <w:ind w:left="1080" w:hanging="360"/>
      </w:pPr>
      <w:rPr>
        <w:rFonts w:hint="default"/>
      </w:rPr>
    </w:lvl>
    <w:lvl w:ilvl="3">
      <w:start w:val="1"/>
      <w:numFmt w:val="decimal"/>
      <w:pStyle w:val="Heading4"/>
      <w:lvlText w:val="%1.%2.%3.%4."/>
      <w:lvlJc w:val="left"/>
      <w:pPr>
        <w:tabs>
          <w:tab w:val="num" w:pos="3672"/>
        </w:tabs>
        <w:ind w:left="3600" w:hanging="648"/>
      </w:pPr>
      <w:rPr>
        <w:rFonts w:hint="default"/>
      </w:rPr>
    </w:lvl>
    <w:lvl w:ilvl="4">
      <w:start w:val="1"/>
      <w:numFmt w:val="decimal"/>
      <w:lvlText w:val="%1.%2.%3.%4.%5."/>
      <w:lvlJc w:val="left"/>
      <w:pPr>
        <w:tabs>
          <w:tab w:val="num" w:pos="4392"/>
        </w:tabs>
        <w:ind w:left="4104" w:hanging="792"/>
      </w:pPr>
      <w:rPr>
        <w:rFonts w:hint="default"/>
      </w:rPr>
    </w:lvl>
    <w:lvl w:ilvl="5">
      <w:start w:val="1"/>
      <w:numFmt w:val="decimal"/>
      <w:lvlText w:val="%1.%2.%3.%4.%5.%6."/>
      <w:lvlJc w:val="left"/>
      <w:pPr>
        <w:tabs>
          <w:tab w:val="num" w:pos="4752"/>
        </w:tabs>
        <w:ind w:left="4608" w:hanging="936"/>
      </w:pPr>
      <w:rPr>
        <w:rFonts w:hint="default"/>
      </w:rPr>
    </w:lvl>
    <w:lvl w:ilvl="6">
      <w:start w:val="1"/>
      <w:numFmt w:val="decimal"/>
      <w:lvlText w:val="%1.%2.%3.%4.%5.%6.%7."/>
      <w:lvlJc w:val="left"/>
      <w:pPr>
        <w:tabs>
          <w:tab w:val="num" w:pos="5472"/>
        </w:tabs>
        <w:ind w:left="5112" w:hanging="1080"/>
      </w:pPr>
      <w:rPr>
        <w:rFonts w:hint="default"/>
      </w:rPr>
    </w:lvl>
    <w:lvl w:ilvl="7">
      <w:start w:val="1"/>
      <w:numFmt w:val="decimal"/>
      <w:lvlText w:val="%1.%2.%3.%4.%5.%6.%7.%8."/>
      <w:lvlJc w:val="left"/>
      <w:pPr>
        <w:tabs>
          <w:tab w:val="num" w:pos="5832"/>
        </w:tabs>
        <w:ind w:left="5616" w:hanging="1224"/>
      </w:pPr>
      <w:rPr>
        <w:rFonts w:hint="default"/>
      </w:rPr>
    </w:lvl>
    <w:lvl w:ilvl="8">
      <w:start w:val="1"/>
      <w:numFmt w:val="decimal"/>
      <w:lvlText w:val="%1.%2.%3.%4.%5.%6.%7.%8.%9."/>
      <w:lvlJc w:val="left"/>
      <w:pPr>
        <w:tabs>
          <w:tab w:val="num" w:pos="6552"/>
        </w:tabs>
        <w:ind w:left="6192" w:hanging="1440"/>
      </w:pPr>
      <w:rPr>
        <w:rFonts w:hint="default"/>
      </w:rPr>
    </w:lvl>
  </w:abstractNum>
  <w:abstractNum w:abstractNumId="15" w15:restartNumberingAfterBreak="0">
    <w:nsid w:val="229D1267"/>
    <w:multiLevelType w:val="hybridMultilevel"/>
    <w:tmpl w:val="72A21E18"/>
    <w:lvl w:ilvl="0" w:tplc="FFFFFFFF">
      <w:start w:val="1"/>
      <w:numFmt w:val="decimal"/>
      <w:pStyle w:val="BodyNum"/>
      <w:lvlText w:val="%1."/>
      <w:lvlJc w:val="left"/>
      <w:pPr>
        <w:tabs>
          <w:tab w:val="num" w:pos="1872"/>
        </w:tabs>
        <w:ind w:left="1872" w:hanging="43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389D1442"/>
    <w:multiLevelType w:val="hybridMultilevel"/>
    <w:tmpl w:val="9ED864F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3ACA1B36"/>
    <w:multiLevelType w:val="hybridMultilevel"/>
    <w:tmpl w:val="4D18FAB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499642E0"/>
    <w:multiLevelType w:val="hybridMultilevel"/>
    <w:tmpl w:val="79A8C07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5089676F"/>
    <w:multiLevelType w:val="hybridMultilevel"/>
    <w:tmpl w:val="8F3A4F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53872B70"/>
    <w:multiLevelType w:val="hybridMultilevel"/>
    <w:tmpl w:val="6AA6F3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585D2DF6"/>
    <w:multiLevelType w:val="hybridMultilevel"/>
    <w:tmpl w:val="7C4252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5C5A3113"/>
    <w:multiLevelType w:val="hybridMultilevel"/>
    <w:tmpl w:val="DEA6223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790464E0"/>
    <w:multiLevelType w:val="hybridMultilevel"/>
    <w:tmpl w:val="48E87F9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2"/>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19"/>
  </w:num>
  <w:num w:numId="17">
    <w:abstractNumId w:val="17"/>
  </w:num>
  <w:num w:numId="18">
    <w:abstractNumId w:val="13"/>
  </w:num>
  <w:num w:numId="19">
    <w:abstractNumId w:val="23"/>
  </w:num>
  <w:num w:numId="20">
    <w:abstractNumId w:val="16"/>
  </w:num>
  <w:num w:numId="21">
    <w:abstractNumId w:val="20"/>
  </w:num>
  <w:num w:numId="22">
    <w:abstractNumId w:val="22"/>
  </w:num>
  <w:num w:numId="23">
    <w:abstractNumId w:val="11"/>
  </w:num>
  <w:num w:numId="24">
    <w:abstractNumId w:val="21"/>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umari, Gunjan (Cognizant)">
    <w15:presenceInfo w15:providerId="AD" w15:userId="S::2068907@cognizant.com::d9ed19bb-11b5-4a81-b4ca-d5f3889f77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902"/>
    <w:rsid w:val="000038B2"/>
    <w:rsid w:val="00003961"/>
    <w:rsid w:val="00004470"/>
    <w:rsid w:val="00005177"/>
    <w:rsid w:val="00005689"/>
    <w:rsid w:val="00010ECE"/>
    <w:rsid w:val="0001439D"/>
    <w:rsid w:val="00014FFA"/>
    <w:rsid w:val="0001672A"/>
    <w:rsid w:val="00017E6F"/>
    <w:rsid w:val="00020990"/>
    <w:rsid w:val="00026767"/>
    <w:rsid w:val="00031C78"/>
    <w:rsid w:val="00035742"/>
    <w:rsid w:val="000433D2"/>
    <w:rsid w:val="00043499"/>
    <w:rsid w:val="00044EB7"/>
    <w:rsid w:val="00045FD3"/>
    <w:rsid w:val="00046E53"/>
    <w:rsid w:val="00046EC8"/>
    <w:rsid w:val="00050C81"/>
    <w:rsid w:val="000543F6"/>
    <w:rsid w:val="0005473A"/>
    <w:rsid w:val="000577D5"/>
    <w:rsid w:val="00057892"/>
    <w:rsid w:val="00062CB6"/>
    <w:rsid w:val="000652EA"/>
    <w:rsid w:val="0006592A"/>
    <w:rsid w:val="00071B86"/>
    <w:rsid w:val="0007301C"/>
    <w:rsid w:val="00073CE0"/>
    <w:rsid w:val="00074F0A"/>
    <w:rsid w:val="000841A7"/>
    <w:rsid w:val="00091D73"/>
    <w:rsid w:val="00093AB7"/>
    <w:rsid w:val="00093F14"/>
    <w:rsid w:val="00095523"/>
    <w:rsid w:val="00095A4F"/>
    <w:rsid w:val="00096491"/>
    <w:rsid w:val="00097098"/>
    <w:rsid w:val="000A352C"/>
    <w:rsid w:val="000A4091"/>
    <w:rsid w:val="000A57ED"/>
    <w:rsid w:val="000A6213"/>
    <w:rsid w:val="000A67F4"/>
    <w:rsid w:val="000A79A6"/>
    <w:rsid w:val="000B0B67"/>
    <w:rsid w:val="000B0CB1"/>
    <w:rsid w:val="000B2C83"/>
    <w:rsid w:val="000B3AC2"/>
    <w:rsid w:val="000B574F"/>
    <w:rsid w:val="000C04CF"/>
    <w:rsid w:val="000C1E28"/>
    <w:rsid w:val="000C2205"/>
    <w:rsid w:val="000C5CAA"/>
    <w:rsid w:val="000C6186"/>
    <w:rsid w:val="000D1863"/>
    <w:rsid w:val="000D3C30"/>
    <w:rsid w:val="000E2295"/>
    <w:rsid w:val="000E2E69"/>
    <w:rsid w:val="000E48F5"/>
    <w:rsid w:val="000E69B3"/>
    <w:rsid w:val="000E722E"/>
    <w:rsid w:val="000F2173"/>
    <w:rsid w:val="000F741C"/>
    <w:rsid w:val="00100FE7"/>
    <w:rsid w:val="00101AB4"/>
    <w:rsid w:val="001045EF"/>
    <w:rsid w:val="00105A27"/>
    <w:rsid w:val="00106EA2"/>
    <w:rsid w:val="00107502"/>
    <w:rsid w:val="00110008"/>
    <w:rsid w:val="001210C5"/>
    <w:rsid w:val="001217F8"/>
    <w:rsid w:val="001222D6"/>
    <w:rsid w:val="00124882"/>
    <w:rsid w:val="00125E65"/>
    <w:rsid w:val="00130783"/>
    <w:rsid w:val="0013185C"/>
    <w:rsid w:val="00132F0A"/>
    <w:rsid w:val="001330F5"/>
    <w:rsid w:val="00133AE9"/>
    <w:rsid w:val="00141E67"/>
    <w:rsid w:val="00145B1E"/>
    <w:rsid w:val="00147626"/>
    <w:rsid w:val="001509CF"/>
    <w:rsid w:val="00151AED"/>
    <w:rsid w:val="00152886"/>
    <w:rsid w:val="0015417D"/>
    <w:rsid w:val="0015700A"/>
    <w:rsid w:val="00157E31"/>
    <w:rsid w:val="001610F0"/>
    <w:rsid w:val="00163134"/>
    <w:rsid w:val="001639AD"/>
    <w:rsid w:val="001671F2"/>
    <w:rsid w:val="00167A76"/>
    <w:rsid w:val="00167BF3"/>
    <w:rsid w:val="001704B8"/>
    <w:rsid w:val="00171BAD"/>
    <w:rsid w:val="00172248"/>
    <w:rsid w:val="0017259C"/>
    <w:rsid w:val="00176882"/>
    <w:rsid w:val="00183A59"/>
    <w:rsid w:val="00186F47"/>
    <w:rsid w:val="00187E28"/>
    <w:rsid w:val="00191444"/>
    <w:rsid w:val="00192AE2"/>
    <w:rsid w:val="0019384E"/>
    <w:rsid w:val="001A3778"/>
    <w:rsid w:val="001A55F4"/>
    <w:rsid w:val="001A6454"/>
    <w:rsid w:val="001A6D81"/>
    <w:rsid w:val="001A7B21"/>
    <w:rsid w:val="001B2322"/>
    <w:rsid w:val="001B2BFB"/>
    <w:rsid w:val="001B3A35"/>
    <w:rsid w:val="001D0709"/>
    <w:rsid w:val="001D7BF4"/>
    <w:rsid w:val="001E2105"/>
    <w:rsid w:val="001E2106"/>
    <w:rsid w:val="001E253B"/>
    <w:rsid w:val="001E64F7"/>
    <w:rsid w:val="001F0CCA"/>
    <w:rsid w:val="001F3992"/>
    <w:rsid w:val="001F439B"/>
    <w:rsid w:val="001F469F"/>
    <w:rsid w:val="00205909"/>
    <w:rsid w:val="00205AFA"/>
    <w:rsid w:val="00207B82"/>
    <w:rsid w:val="002104E6"/>
    <w:rsid w:val="00210956"/>
    <w:rsid w:val="00217EE4"/>
    <w:rsid w:val="00220B47"/>
    <w:rsid w:val="00225399"/>
    <w:rsid w:val="002255D2"/>
    <w:rsid w:val="0023206C"/>
    <w:rsid w:val="00234644"/>
    <w:rsid w:val="002354C9"/>
    <w:rsid w:val="00241E10"/>
    <w:rsid w:val="00242620"/>
    <w:rsid w:val="00244953"/>
    <w:rsid w:val="00245738"/>
    <w:rsid w:val="00246673"/>
    <w:rsid w:val="0025398C"/>
    <w:rsid w:val="002547B9"/>
    <w:rsid w:val="00254811"/>
    <w:rsid w:val="0025575E"/>
    <w:rsid w:val="002560AE"/>
    <w:rsid w:val="00260855"/>
    <w:rsid w:val="00264E5A"/>
    <w:rsid w:val="00267CE2"/>
    <w:rsid w:val="00271AE1"/>
    <w:rsid w:val="00271F8D"/>
    <w:rsid w:val="002730A5"/>
    <w:rsid w:val="0027338D"/>
    <w:rsid w:val="002742C9"/>
    <w:rsid w:val="00274BB5"/>
    <w:rsid w:val="0027565C"/>
    <w:rsid w:val="00275D0F"/>
    <w:rsid w:val="0027608C"/>
    <w:rsid w:val="00276285"/>
    <w:rsid w:val="00283565"/>
    <w:rsid w:val="0028543D"/>
    <w:rsid w:val="002861E4"/>
    <w:rsid w:val="00287913"/>
    <w:rsid w:val="00287B08"/>
    <w:rsid w:val="002904B7"/>
    <w:rsid w:val="00292D55"/>
    <w:rsid w:val="00293DCA"/>
    <w:rsid w:val="002A1A3E"/>
    <w:rsid w:val="002A3B0F"/>
    <w:rsid w:val="002A47BB"/>
    <w:rsid w:val="002A49E3"/>
    <w:rsid w:val="002A53F5"/>
    <w:rsid w:val="002B24F2"/>
    <w:rsid w:val="002B50D0"/>
    <w:rsid w:val="002C081B"/>
    <w:rsid w:val="002C2BC9"/>
    <w:rsid w:val="002C2E3A"/>
    <w:rsid w:val="002C3293"/>
    <w:rsid w:val="002C6E4C"/>
    <w:rsid w:val="002D0915"/>
    <w:rsid w:val="002D7C71"/>
    <w:rsid w:val="002E07D2"/>
    <w:rsid w:val="002E23AF"/>
    <w:rsid w:val="002E37BB"/>
    <w:rsid w:val="002F1F7B"/>
    <w:rsid w:val="002F2185"/>
    <w:rsid w:val="002F29A4"/>
    <w:rsid w:val="002F5208"/>
    <w:rsid w:val="002F61FE"/>
    <w:rsid w:val="003009AD"/>
    <w:rsid w:val="0030146F"/>
    <w:rsid w:val="0030147D"/>
    <w:rsid w:val="00303669"/>
    <w:rsid w:val="0030413F"/>
    <w:rsid w:val="0030638F"/>
    <w:rsid w:val="003077E3"/>
    <w:rsid w:val="00310410"/>
    <w:rsid w:val="00310B30"/>
    <w:rsid w:val="00313D04"/>
    <w:rsid w:val="00314632"/>
    <w:rsid w:val="00314B50"/>
    <w:rsid w:val="003151ED"/>
    <w:rsid w:val="00316B94"/>
    <w:rsid w:val="00320140"/>
    <w:rsid w:val="0032222C"/>
    <w:rsid w:val="00322D15"/>
    <w:rsid w:val="00332666"/>
    <w:rsid w:val="0033399D"/>
    <w:rsid w:val="00333E79"/>
    <w:rsid w:val="003361CD"/>
    <w:rsid w:val="00336A28"/>
    <w:rsid w:val="00341AEF"/>
    <w:rsid w:val="0034348A"/>
    <w:rsid w:val="003439EA"/>
    <w:rsid w:val="0034602A"/>
    <w:rsid w:val="00346C72"/>
    <w:rsid w:val="00351A78"/>
    <w:rsid w:val="003556C4"/>
    <w:rsid w:val="00356BDB"/>
    <w:rsid w:val="00356CEA"/>
    <w:rsid w:val="0036070C"/>
    <w:rsid w:val="00361D69"/>
    <w:rsid w:val="00363851"/>
    <w:rsid w:val="0036475B"/>
    <w:rsid w:val="00365A34"/>
    <w:rsid w:val="00367EAE"/>
    <w:rsid w:val="00370C55"/>
    <w:rsid w:val="003710FF"/>
    <w:rsid w:val="00372A54"/>
    <w:rsid w:val="00383D2C"/>
    <w:rsid w:val="003854F8"/>
    <w:rsid w:val="003855F4"/>
    <w:rsid w:val="0039163D"/>
    <w:rsid w:val="00391918"/>
    <w:rsid w:val="00392571"/>
    <w:rsid w:val="00393007"/>
    <w:rsid w:val="0039423D"/>
    <w:rsid w:val="00396C94"/>
    <w:rsid w:val="003A1077"/>
    <w:rsid w:val="003A22F2"/>
    <w:rsid w:val="003A5D57"/>
    <w:rsid w:val="003B0F20"/>
    <w:rsid w:val="003B125A"/>
    <w:rsid w:val="003B3D3C"/>
    <w:rsid w:val="003B4CAD"/>
    <w:rsid w:val="003B6FCF"/>
    <w:rsid w:val="003C11B4"/>
    <w:rsid w:val="003C12E2"/>
    <w:rsid w:val="003C3EC0"/>
    <w:rsid w:val="003D061C"/>
    <w:rsid w:val="003D6653"/>
    <w:rsid w:val="003D6B28"/>
    <w:rsid w:val="003D7D4D"/>
    <w:rsid w:val="003E0691"/>
    <w:rsid w:val="003E0CDB"/>
    <w:rsid w:val="003E34A1"/>
    <w:rsid w:val="003E5C21"/>
    <w:rsid w:val="003E6CA9"/>
    <w:rsid w:val="003E7F39"/>
    <w:rsid w:val="003F0BF1"/>
    <w:rsid w:val="003F176B"/>
    <w:rsid w:val="003F1933"/>
    <w:rsid w:val="003F2ABF"/>
    <w:rsid w:val="003F2BB7"/>
    <w:rsid w:val="003F491F"/>
    <w:rsid w:val="003F5067"/>
    <w:rsid w:val="003F543A"/>
    <w:rsid w:val="003F67F5"/>
    <w:rsid w:val="0040158D"/>
    <w:rsid w:val="00403F6A"/>
    <w:rsid w:val="004054A7"/>
    <w:rsid w:val="00413402"/>
    <w:rsid w:val="00415297"/>
    <w:rsid w:val="00420BE8"/>
    <w:rsid w:val="004221E0"/>
    <w:rsid w:val="004231A4"/>
    <w:rsid w:val="00425662"/>
    <w:rsid w:val="00425747"/>
    <w:rsid w:val="00426858"/>
    <w:rsid w:val="00426F53"/>
    <w:rsid w:val="004270AE"/>
    <w:rsid w:val="0043361A"/>
    <w:rsid w:val="00433967"/>
    <w:rsid w:val="004367E0"/>
    <w:rsid w:val="00437195"/>
    <w:rsid w:val="0044049D"/>
    <w:rsid w:val="004431A1"/>
    <w:rsid w:val="00455D06"/>
    <w:rsid w:val="00456503"/>
    <w:rsid w:val="004573A0"/>
    <w:rsid w:val="00460D3A"/>
    <w:rsid w:val="00465725"/>
    <w:rsid w:val="004711B6"/>
    <w:rsid w:val="004736F6"/>
    <w:rsid w:val="004748BD"/>
    <w:rsid w:val="00477250"/>
    <w:rsid w:val="00477693"/>
    <w:rsid w:val="00481826"/>
    <w:rsid w:val="00482B4D"/>
    <w:rsid w:val="00483E91"/>
    <w:rsid w:val="0048579F"/>
    <w:rsid w:val="004865BF"/>
    <w:rsid w:val="00490379"/>
    <w:rsid w:val="004903EA"/>
    <w:rsid w:val="0049123A"/>
    <w:rsid w:val="00492617"/>
    <w:rsid w:val="00492D39"/>
    <w:rsid w:val="004974CB"/>
    <w:rsid w:val="004A14A3"/>
    <w:rsid w:val="004A19D4"/>
    <w:rsid w:val="004A5294"/>
    <w:rsid w:val="004A6449"/>
    <w:rsid w:val="004A646E"/>
    <w:rsid w:val="004A700A"/>
    <w:rsid w:val="004B39F8"/>
    <w:rsid w:val="004B416F"/>
    <w:rsid w:val="004B7EDD"/>
    <w:rsid w:val="004C1491"/>
    <w:rsid w:val="004C3CDB"/>
    <w:rsid w:val="004C5423"/>
    <w:rsid w:val="004C6B90"/>
    <w:rsid w:val="004C6CFD"/>
    <w:rsid w:val="004C73E7"/>
    <w:rsid w:val="004D0B1E"/>
    <w:rsid w:val="004D3219"/>
    <w:rsid w:val="004D6E38"/>
    <w:rsid w:val="004D713C"/>
    <w:rsid w:val="004E139C"/>
    <w:rsid w:val="004E482F"/>
    <w:rsid w:val="004E4996"/>
    <w:rsid w:val="004F03A0"/>
    <w:rsid w:val="004F1FCD"/>
    <w:rsid w:val="004F2895"/>
    <w:rsid w:val="004F2ED6"/>
    <w:rsid w:val="004F2F10"/>
    <w:rsid w:val="004F35C0"/>
    <w:rsid w:val="00502785"/>
    <w:rsid w:val="00502D60"/>
    <w:rsid w:val="00505EE1"/>
    <w:rsid w:val="0051290D"/>
    <w:rsid w:val="0051295F"/>
    <w:rsid w:val="00512B23"/>
    <w:rsid w:val="005152CC"/>
    <w:rsid w:val="0051603A"/>
    <w:rsid w:val="00520C07"/>
    <w:rsid w:val="00521459"/>
    <w:rsid w:val="005222D6"/>
    <w:rsid w:val="005236BD"/>
    <w:rsid w:val="00523B04"/>
    <w:rsid w:val="00523C48"/>
    <w:rsid w:val="00523E51"/>
    <w:rsid w:val="00524107"/>
    <w:rsid w:val="0052679B"/>
    <w:rsid w:val="00532882"/>
    <w:rsid w:val="00533ADF"/>
    <w:rsid w:val="00534EC1"/>
    <w:rsid w:val="0053548C"/>
    <w:rsid w:val="00535710"/>
    <w:rsid w:val="005379DA"/>
    <w:rsid w:val="00537CA4"/>
    <w:rsid w:val="005402EF"/>
    <w:rsid w:val="00541564"/>
    <w:rsid w:val="00542F9B"/>
    <w:rsid w:val="00543470"/>
    <w:rsid w:val="00543571"/>
    <w:rsid w:val="00545E4B"/>
    <w:rsid w:val="0055362C"/>
    <w:rsid w:val="00553F4A"/>
    <w:rsid w:val="00554A21"/>
    <w:rsid w:val="0055547C"/>
    <w:rsid w:val="00560834"/>
    <w:rsid w:val="00563563"/>
    <w:rsid w:val="005669A4"/>
    <w:rsid w:val="00567736"/>
    <w:rsid w:val="00567906"/>
    <w:rsid w:val="00567CD6"/>
    <w:rsid w:val="00570F85"/>
    <w:rsid w:val="00572E8C"/>
    <w:rsid w:val="00576A21"/>
    <w:rsid w:val="005809F1"/>
    <w:rsid w:val="00581F66"/>
    <w:rsid w:val="00582D15"/>
    <w:rsid w:val="00583C09"/>
    <w:rsid w:val="0058438D"/>
    <w:rsid w:val="00584520"/>
    <w:rsid w:val="00585534"/>
    <w:rsid w:val="005856AF"/>
    <w:rsid w:val="0058669F"/>
    <w:rsid w:val="00586FB6"/>
    <w:rsid w:val="0059047C"/>
    <w:rsid w:val="00590902"/>
    <w:rsid w:val="005911E2"/>
    <w:rsid w:val="0059120A"/>
    <w:rsid w:val="00591E65"/>
    <w:rsid w:val="00594865"/>
    <w:rsid w:val="0059515C"/>
    <w:rsid w:val="00595E72"/>
    <w:rsid w:val="005970DD"/>
    <w:rsid w:val="0059717D"/>
    <w:rsid w:val="0059743C"/>
    <w:rsid w:val="005A01AB"/>
    <w:rsid w:val="005A1FF7"/>
    <w:rsid w:val="005A2105"/>
    <w:rsid w:val="005A75BD"/>
    <w:rsid w:val="005B1C6E"/>
    <w:rsid w:val="005B29F5"/>
    <w:rsid w:val="005B3C66"/>
    <w:rsid w:val="005B3E58"/>
    <w:rsid w:val="005B4576"/>
    <w:rsid w:val="005B74EA"/>
    <w:rsid w:val="005C0BF2"/>
    <w:rsid w:val="005C233F"/>
    <w:rsid w:val="005C3822"/>
    <w:rsid w:val="005C3940"/>
    <w:rsid w:val="005C7812"/>
    <w:rsid w:val="005D0047"/>
    <w:rsid w:val="005D0701"/>
    <w:rsid w:val="005D0E9E"/>
    <w:rsid w:val="005D1D8F"/>
    <w:rsid w:val="005D2A30"/>
    <w:rsid w:val="005D6ABB"/>
    <w:rsid w:val="005D7267"/>
    <w:rsid w:val="005D78E0"/>
    <w:rsid w:val="005E39E2"/>
    <w:rsid w:val="005E4577"/>
    <w:rsid w:val="005E56F7"/>
    <w:rsid w:val="005E5DC6"/>
    <w:rsid w:val="005E6112"/>
    <w:rsid w:val="005E6B28"/>
    <w:rsid w:val="005F102E"/>
    <w:rsid w:val="005F13FF"/>
    <w:rsid w:val="005F489A"/>
    <w:rsid w:val="006003D0"/>
    <w:rsid w:val="006024DF"/>
    <w:rsid w:val="00607C9E"/>
    <w:rsid w:val="00610668"/>
    <w:rsid w:val="00611041"/>
    <w:rsid w:val="0061236B"/>
    <w:rsid w:val="00623C14"/>
    <w:rsid w:val="00623E82"/>
    <w:rsid w:val="00632F7C"/>
    <w:rsid w:val="00633687"/>
    <w:rsid w:val="00633BDF"/>
    <w:rsid w:val="00636282"/>
    <w:rsid w:val="00640DB8"/>
    <w:rsid w:val="006414AF"/>
    <w:rsid w:val="00644392"/>
    <w:rsid w:val="00651282"/>
    <w:rsid w:val="006557CF"/>
    <w:rsid w:val="00656432"/>
    <w:rsid w:val="00656C94"/>
    <w:rsid w:val="00661F9D"/>
    <w:rsid w:val="00664894"/>
    <w:rsid w:val="0066605E"/>
    <w:rsid w:val="00666796"/>
    <w:rsid w:val="00676348"/>
    <w:rsid w:val="00677948"/>
    <w:rsid w:val="00677FF0"/>
    <w:rsid w:val="006817B0"/>
    <w:rsid w:val="00683C60"/>
    <w:rsid w:val="00686688"/>
    <w:rsid w:val="0068717E"/>
    <w:rsid w:val="00687D73"/>
    <w:rsid w:val="00690958"/>
    <w:rsid w:val="006924FC"/>
    <w:rsid w:val="00695964"/>
    <w:rsid w:val="00697F96"/>
    <w:rsid w:val="006A0290"/>
    <w:rsid w:val="006A2081"/>
    <w:rsid w:val="006A247F"/>
    <w:rsid w:val="006B0754"/>
    <w:rsid w:val="006B2074"/>
    <w:rsid w:val="006B41EC"/>
    <w:rsid w:val="006B42D8"/>
    <w:rsid w:val="006B6E81"/>
    <w:rsid w:val="006B749E"/>
    <w:rsid w:val="006C1E3B"/>
    <w:rsid w:val="006C56F0"/>
    <w:rsid w:val="006C6EFA"/>
    <w:rsid w:val="006C7826"/>
    <w:rsid w:val="006D497A"/>
    <w:rsid w:val="006D5142"/>
    <w:rsid w:val="006E0826"/>
    <w:rsid w:val="006E20AC"/>
    <w:rsid w:val="006E2ACA"/>
    <w:rsid w:val="006E47C4"/>
    <w:rsid w:val="006E5BB0"/>
    <w:rsid w:val="006E7650"/>
    <w:rsid w:val="006E7BB8"/>
    <w:rsid w:val="006F30D7"/>
    <w:rsid w:val="006F5101"/>
    <w:rsid w:val="006F5B26"/>
    <w:rsid w:val="0070531C"/>
    <w:rsid w:val="007054E3"/>
    <w:rsid w:val="00716C14"/>
    <w:rsid w:val="00724BA9"/>
    <w:rsid w:val="00725178"/>
    <w:rsid w:val="00730E7F"/>
    <w:rsid w:val="0073281D"/>
    <w:rsid w:val="00734BCF"/>
    <w:rsid w:val="007358C2"/>
    <w:rsid w:val="00735AAE"/>
    <w:rsid w:val="00735D11"/>
    <w:rsid w:val="00742081"/>
    <w:rsid w:val="00745FA2"/>
    <w:rsid w:val="00746B18"/>
    <w:rsid w:val="0075144C"/>
    <w:rsid w:val="00755CA2"/>
    <w:rsid w:val="00756EF7"/>
    <w:rsid w:val="007617B7"/>
    <w:rsid w:val="00764176"/>
    <w:rsid w:val="007652AB"/>
    <w:rsid w:val="0077023A"/>
    <w:rsid w:val="0077342D"/>
    <w:rsid w:val="00776360"/>
    <w:rsid w:val="007767E4"/>
    <w:rsid w:val="007811BD"/>
    <w:rsid w:val="007821FF"/>
    <w:rsid w:val="0078306E"/>
    <w:rsid w:val="007865B9"/>
    <w:rsid w:val="00790A82"/>
    <w:rsid w:val="00791A82"/>
    <w:rsid w:val="00795529"/>
    <w:rsid w:val="00796C7E"/>
    <w:rsid w:val="00796FAF"/>
    <w:rsid w:val="007A0468"/>
    <w:rsid w:val="007A08A9"/>
    <w:rsid w:val="007A15A1"/>
    <w:rsid w:val="007A15C3"/>
    <w:rsid w:val="007A1E24"/>
    <w:rsid w:val="007A32C2"/>
    <w:rsid w:val="007A338F"/>
    <w:rsid w:val="007A38E1"/>
    <w:rsid w:val="007A6E53"/>
    <w:rsid w:val="007B1676"/>
    <w:rsid w:val="007C15F2"/>
    <w:rsid w:val="007C1827"/>
    <w:rsid w:val="007D41C9"/>
    <w:rsid w:val="007D766E"/>
    <w:rsid w:val="007D77AE"/>
    <w:rsid w:val="007D786B"/>
    <w:rsid w:val="007E194E"/>
    <w:rsid w:val="007E54B1"/>
    <w:rsid w:val="007E60C6"/>
    <w:rsid w:val="007E6EEF"/>
    <w:rsid w:val="007F29C5"/>
    <w:rsid w:val="007F33A1"/>
    <w:rsid w:val="007F391B"/>
    <w:rsid w:val="007F7C65"/>
    <w:rsid w:val="00803234"/>
    <w:rsid w:val="0080324E"/>
    <w:rsid w:val="00803DE0"/>
    <w:rsid w:val="0080425C"/>
    <w:rsid w:val="0080442B"/>
    <w:rsid w:val="00806092"/>
    <w:rsid w:val="00811D09"/>
    <w:rsid w:val="00812425"/>
    <w:rsid w:val="00812AA8"/>
    <w:rsid w:val="008131CA"/>
    <w:rsid w:val="008151E6"/>
    <w:rsid w:val="0081551F"/>
    <w:rsid w:val="00824205"/>
    <w:rsid w:val="00824BC3"/>
    <w:rsid w:val="00825D45"/>
    <w:rsid w:val="00826CFC"/>
    <w:rsid w:val="00826E55"/>
    <w:rsid w:val="008313F6"/>
    <w:rsid w:val="00835656"/>
    <w:rsid w:val="00835B21"/>
    <w:rsid w:val="00835EDF"/>
    <w:rsid w:val="00842ED6"/>
    <w:rsid w:val="008437DB"/>
    <w:rsid w:val="00843C7A"/>
    <w:rsid w:val="00844925"/>
    <w:rsid w:val="00844B7B"/>
    <w:rsid w:val="00844C71"/>
    <w:rsid w:val="00844EA2"/>
    <w:rsid w:val="00846B86"/>
    <w:rsid w:val="00846E75"/>
    <w:rsid w:val="008479F3"/>
    <w:rsid w:val="00852DF4"/>
    <w:rsid w:val="00854708"/>
    <w:rsid w:val="00856153"/>
    <w:rsid w:val="00856C59"/>
    <w:rsid w:val="0086059F"/>
    <w:rsid w:val="00862905"/>
    <w:rsid w:val="00865180"/>
    <w:rsid w:val="0087141B"/>
    <w:rsid w:val="0087448D"/>
    <w:rsid w:val="008750A7"/>
    <w:rsid w:val="00880569"/>
    <w:rsid w:val="00880B69"/>
    <w:rsid w:val="00880EC8"/>
    <w:rsid w:val="00884FA8"/>
    <w:rsid w:val="0088589C"/>
    <w:rsid w:val="00886353"/>
    <w:rsid w:val="00886BDC"/>
    <w:rsid w:val="00887F17"/>
    <w:rsid w:val="00891D50"/>
    <w:rsid w:val="008924FD"/>
    <w:rsid w:val="00895B8E"/>
    <w:rsid w:val="00896764"/>
    <w:rsid w:val="0089744D"/>
    <w:rsid w:val="008A0923"/>
    <w:rsid w:val="008A1C47"/>
    <w:rsid w:val="008A3B83"/>
    <w:rsid w:val="008A4756"/>
    <w:rsid w:val="008A7AA6"/>
    <w:rsid w:val="008B32BE"/>
    <w:rsid w:val="008B4106"/>
    <w:rsid w:val="008B6113"/>
    <w:rsid w:val="008B6123"/>
    <w:rsid w:val="008C2068"/>
    <w:rsid w:val="008C227B"/>
    <w:rsid w:val="008C3094"/>
    <w:rsid w:val="008C34D0"/>
    <w:rsid w:val="008C5EE5"/>
    <w:rsid w:val="008C6902"/>
    <w:rsid w:val="008D290A"/>
    <w:rsid w:val="008D2EC2"/>
    <w:rsid w:val="008D318D"/>
    <w:rsid w:val="008D3598"/>
    <w:rsid w:val="008D77AB"/>
    <w:rsid w:val="008E477D"/>
    <w:rsid w:val="008E694A"/>
    <w:rsid w:val="008E7E43"/>
    <w:rsid w:val="008F0708"/>
    <w:rsid w:val="008F0C23"/>
    <w:rsid w:val="008F1A1F"/>
    <w:rsid w:val="008F362D"/>
    <w:rsid w:val="009002CE"/>
    <w:rsid w:val="00901641"/>
    <w:rsid w:val="0090194A"/>
    <w:rsid w:val="009038DF"/>
    <w:rsid w:val="00903FD5"/>
    <w:rsid w:val="0090687F"/>
    <w:rsid w:val="0091091B"/>
    <w:rsid w:val="0091138C"/>
    <w:rsid w:val="0091232D"/>
    <w:rsid w:val="009128FE"/>
    <w:rsid w:val="009143DF"/>
    <w:rsid w:val="00914C38"/>
    <w:rsid w:val="0091626B"/>
    <w:rsid w:val="00916E4B"/>
    <w:rsid w:val="00917445"/>
    <w:rsid w:val="0091793B"/>
    <w:rsid w:val="00920220"/>
    <w:rsid w:val="0092351A"/>
    <w:rsid w:val="00925F6F"/>
    <w:rsid w:val="0093035E"/>
    <w:rsid w:val="009355A9"/>
    <w:rsid w:val="00936017"/>
    <w:rsid w:val="00937E99"/>
    <w:rsid w:val="0094044B"/>
    <w:rsid w:val="0094059B"/>
    <w:rsid w:val="00940832"/>
    <w:rsid w:val="00941A80"/>
    <w:rsid w:val="00942615"/>
    <w:rsid w:val="00945639"/>
    <w:rsid w:val="009461C2"/>
    <w:rsid w:val="00951A7C"/>
    <w:rsid w:val="009531FA"/>
    <w:rsid w:val="00953283"/>
    <w:rsid w:val="00953A0A"/>
    <w:rsid w:val="00954F50"/>
    <w:rsid w:val="00954F6B"/>
    <w:rsid w:val="0095687F"/>
    <w:rsid w:val="00957632"/>
    <w:rsid w:val="00963008"/>
    <w:rsid w:val="00964A1A"/>
    <w:rsid w:val="00964E2C"/>
    <w:rsid w:val="009669A8"/>
    <w:rsid w:val="00971033"/>
    <w:rsid w:val="00974863"/>
    <w:rsid w:val="009771EB"/>
    <w:rsid w:val="00984596"/>
    <w:rsid w:val="009846C0"/>
    <w:rsid w:val="00987D2C"/>
    <w:rsid w:val="00993C85"/>
    <w:rsid w:val="00996A89"/>
    <w:rsid w:val="009A12EC"/>
    <w:rsid w:val="009A2B27"/>
    <w:rsid w:val="009A31AD"/>
    <w:rsid w:val="009A63CD"/>
    <w:rsid w:val="009C234F"/>
    <w:rsid w:val="009C38E7"/>
    <w:rsid w:val="009C4118"/>
    <w:rsid w:val="009C5016"/>
    <w:rsid w:val="009D19B8"/>
    <w:rsid w:val="009D3517"/>
    <w:rsid w:val="009D7CE8"/>
    <w:rsid w:val="009D7DBF"/>
    <w:rsid w:val="009E3E34"/>
    <w:rsid w:val="009E6178"/>
    <w:rsid w:val="009E79ED"/>
    <w:rsid w:val="009F0923"/>
    <w:rsid w:val="009F21F7"/>
    <w:rsid w:val="009F3646"/>
    <w:rsid w:val="009F4BAC"/>
    <w:rsid w:val="009F4FEB"/>
    <w:rsid w:val="009F5A61"/>
    <w:rsid w:val="009F69A3"/>
    <w:rsid w:val="009F75FD"/>
    <w:rsid w:val="00A00692"/>
    <w:rsid w:val="00A009FD"/>
    <w:rsid w:val="00A00C02"/>
    <w:rsid w:val="00A0401B"/>
    <w:rsid w:val="00A04B30"/>
    <w:rsid w:val="00A05C52"/>
    <w:rsid w:val="00A06EF2"/>
    <w:rsid w:val="00A0767E"/>
    <w:rsid w:val="00A10E88"/>
    <w:rsid w:val="00A1132D"/>
    <w:rsid w:val="00A11953"/>
    <w:rsid w:val="00A16711"/>
    <w:rsid w:val="00A169F6"/>
    <w:rsid w:val="00A16B32"/>
    <w:rsid w:val="00A17BF5"/>
    <w:rsid w:val="00A218A9"/>
    <w:rsid w:val="00A22245"/>
    <w:rsid w:val="00A26FC4"/>
    <w:rsid w:val="00A31074"/>
    <w:rsid w:val="00A31D03"/>
    <w:rsid w:val="00A33689"/>
    <w:rsid w:val="00A3755B"/>
    <w:rsid w:val="00A400FB"/>
    <w:rsid w:val="00A40616"/>
    <w:rsid w:val="00A40730"/>
    <w:rsid w:val="00A42104"/>
    <w:rsid w:val="00A42FF0"/>
    <w:rsid w:val="00A469D5"/>
    <w:rsid w:val="00A46E2B"/>
    <w:rsid w:val="00A518FB"/>
    <w:rsid w:val="00A5312D"/>
    <w:rsid w:val="00A531DD"/>
    <w:rsid w:val="00A536DA"/>
    <w:rsid w:val="00A53C03"/>
    <w:rsid w:val="00A53D30"/>
    <w:rsid w:val="00A54121"/>
    <w:rsid w:val="00A547CF"/>
    <w:rsid w:val="00A54803"/>
    <w:rsid w:val="00A57D72"/>
    <w:rsid w:val="00A57F81"/>
    <w:rsid w:val="00A6127E"/>
    <w:rsid w:val="00A64758"/>
    <w:rsid w:val="00A6580F"/>
    <w:rsid w:val="00A76319"/>
    <w:rsid w:val="00A817ED"/>
    <w:rsid w:val="00A82986"/>
    <w:rsid w:val="00A830FA"/>
    <w:rsid w:val="00A83838"/>
    <w:rsid w:val="00A83983"/>
    <w:rsid w:val="00A84F7E"/>
    <w:rsid w:val="00A85D11"/>
    <w:rsid w:val="00A875EC"/>
    <w:rsid w:val="00A93233"/>
    <w:rsid w:val="00A93DAB"/>
    <w:rsid w:val="00A96AF2"/>
    <w:rsid w:val="00AA19E8"/>
    <w:rsid w:val="00AA21B0"/>
    <w:rsid w:val="00AA45E3"/>
    <w:rsid w:val="00AA6CC2"/>
    <w:rsid w:val="00AA7221"/>
    <w:rsid w:val="00AA7369"/>
    <w:rsid w:val="00AA74C1"/>
    <w:rsid w:val="00AA77DC"/>
    <w:rsid w:val="00AB08C0"/>
    <w:rsid w:val="00AB0A54"/>
    <w:rsid w:val="00AB0E4C"/>
    <w:rsid w:val="00AB1148"/>
    <w:rsid w:val="00AB17AA"/>
    <w:rsid w:val="00AC271E"/>
    <w:rsid w:val="00AC2900"/>
    <w:rsid w:val="00AC432A"/>
    <w:rsid w:val="00AC5444"/>
    <w:rsid w:val="00AC6775"/>
    <w:rsid w:val="00AC67E2"/>
    <w:rsid w:val="00AC79CB"/>
    <w:rsid w:val="00AD0A76"/>
    <w:rsid w:val="00AD0D91"/>
    <w:rsid w:val="00AD1046"/>
    <w:rsid w:val="00AD131F"/>
    <w:rsid w:val="00AD3693"/>
    <w:rsid w:val="00AD42C5"/>
    <w:rsid w:val="00AD6A63"/>
    <w:rsid w:val="00AD6B31"/>
    <w:rsid w:val="00AE636E"/>
    <w:rsid w:val="00AF080B"/>
    <w:rsid w:val="00AF0D68"/>
    <w:rsid w:val="00AF3916"/>
    <w:rsid w:val="00AF417B"/>
    <w:rsid w:val="00AF41BB"/>
    <w:rsid w:val="00B03199"/>
    <w:rsid w:val="00B03715"/>
    <w:rsid w:val="00B0462C"/>
    <w:rsid w:val="00B06BBB"/>
    <w:rsid w:val="00B107EF"/>
    <w:rsid w:val="00B10924"/>
    <w:rsid w:val="00B14258"/>
    <w:rsid w:val="00B1489E"/>
    <w:rsid w:val="00B175B2"/>
    <w:rsid w:val="00B2231B"/>
    <w:rsid w:val="00B226D9"/>
    <w:rsid w:val="00B2346F"/>
    <w:rsid w:val="00B268C9"/>
    <w:rsid w:val="00B36185"/>
    <w:rsid w:val="00B374D1"/>
    <w:rsid w:val="00B40ED8"/>
    <w:rsid w:val="00B411B4"/>
    <w:rsid w:val="00B47716"/>
    <w:rsid w:val="00B525C1"/>
    <w:rsid w:val="00B52B21"/>
    <w:rsid w:val="00B53ADF"/>
    <w:rsid w:val="00B53C4C"/>
    <w:rsid w:val="00B54B83"/>
    <w:rsid w:val="00B563BC"/>
    <w:rsid w:val="00B5666C"/>
    <w:rsid w:val="00B56976"/>
    <w:rsid w:val="00B57E5F"/>
    <w:rsid w:val="00B6022E"/>
    <w:rsid w:val="00B63C99"/>
    <w:rsid w:val="00B63CF4"/>
    <w:rsid w:val="00B6415F"/>
    <w:rsid w:val="00B651E4"/>
    <w:rsid w:val="00B66AC4"/>
    <w:rsid w:val="00B7064A"/>
    <w:rsid w:val="00B72C52"/>
    <w:rsid w:val="00B74726"/>
    <w:rsid w:val="00B75EB3"/>
    <w:rsid w:val="00B76AE0"/>
    <w:rsid w:val="00B76D93"/>
    <w:rsid w:val="00B80CED"/>
    <w:rsid w:val="00B81C3E"/>
    <w:rsid w:val="00B869EC"/>
    <w:rsid w:val="00B91E45"/>
    <w:rsid w:val="00B924AE"/>
    <w:rsid w:val="00B931EE"/>
    <w:rsid w:val="00B93812"/>
    <w:rsid w:val="00B960DC"/>
    <w:rsid w:val="00B97FE9"/>
    <w:rsid w:val="00BA0E16"/>
    <w:rsid w:val="00BA308E"/>
    <w:rsid w:val="00BA45B4"/>
    <w:rsid w:val="00BA4C19"/>
    <w:rsid w:val="00BA7FB0"/>
    <w:rsid w:val="00BB0286"/>
    <w:rsid w:val="00BB0C7D"/>
    <w:rsid w:val="00BB0D8E"/>
    <w:rsid w:val="00BB23F0"/>
    <w:rsid w:val="00BB48E1"/>
    <w:rsid w:val="00BC0B99"/>
    <w:rsid w:val="00BC557C"/>
    <w:rsid w:val="00BC7281"/>
    <w:rsid w:val="00BC7869"/>
    <w:rsid w:val="00BD064F"/>
    <w:rsid w:val="00BD7D24"/>
    <w:rsid w:val="00BE078D"/>
    <w:rsid w:val="00BE4D49"/>
    <w:rsid w:val="00BE53E8"/>
    <w:rsid w:val="00BE69AD"/>
    <w:rsid w:val="00BE7805"/>
    <w:rsid w:val="00BF1D28"/>
    <w:rsid w:val="00BF54F3"/>
    <w:rsid w:val="00C0092E"/>
    <w:rsid w:val="00C01429"/>
    <w:rsid w:val="00C05065"/>
    <w:rsid w:val="00C07C81"/>
    <w:rsid w:val="00C121D0"/>
    <w:rsid w:val="00C15676"/>
    <w:rsid w:val="00C17BF2"/>
    <w:rsid w:val="00C20983"/>
    <w:rsid w:val="00C22EEA"/>
    <w:rsid w:val="00C25146"/>
    <w:rsid w:val="00C25BC6"/>
    <w:rsid w:val="00C26F3E"/>
    <w:rsid w:val="00C308A7"/>
    <w:rsid w:val="00C374E8"/>
    <w:rsid w:val="00C403AA"/>
    <w:rsid w:val="00C42653"/>
    <w:rsid w:val="00C42F80"/>
    <w:rsid w:val="00C43597"/>
    <w:rsid w:val="00C44DCB"/>
    <w:rsid w:val="00C509CF"/>
    <w:rsid w:val="00C52619"/>
    <w:rsid w:val="00C550C5"/>
    <w:rsid w:val="00C562EE"/>
    <w:rsid w:val="00C56B39"/>
    <w:rsid w:val="00C6091E"/>
    <w:rsid w:val="00C61399"/>
    <w:rsid w:val="00C62628"/>
    <w:rsid w:val="00C63056"/>
    <w:rsid w:val="00C657D7"/>
    <w:rsid w:val="00C66582"/>
    <w:rsid w:val="00C67FD7"/>
    <w:rsid w:val="00C717DB"/>
    <w:rsid w:val="00C749EE"/>
    <w:rsid w:val="00C82B8B"/>
    <w:rsid w:val="00C831D8"/>
    <w:rsid w:val="00C85194"/>
    <w:rsid w:val="00C87498"/>
    <w:rsid w:val="00C9099B"/>
    <w:rsid w:val="00C91E63"/>
    <w:rsid w:val="00C9624C"/>
    <w:rsid w:val="00C96CD6"/>
    <w:rsid w:val="00C97DC0"/>
    <w:rsid w:val="00CA0983"/>
    <w:rsid w:val="00CB0846"/>
    <w:rsid w:val="00CB1171"/>
    <w:rsid w:val="00CB26EE"/>
    <w:rsid w:val="00CB62BF"/>
    <w:rsid w:val="00CB6DE3"/>
    <w:rsid w:val="00CB7982"/>
    <w:rsid w:val="00CC0252"/>
    <w:rsid w:val="00CC16A6"/>
    <w:rsid w:val="00CD02E1"/>
    <w:rsid w:val="00CD29C1"/>
    <w:rsid w:val="00CD3857"/>
    <w:rsid w:val="00CD3B20"/>
    <w:rsid w:val="00CD5851"/>
    <w:rsid w:val="00CE6FF9"/>
    <w:rsid w:val="00CF3084"/>
    <w:rsid w:val="00CF43DA"/>
    <w:rsid w:val="00CF4AC6"/>
    <w:rsid w:val="00CF6F57"/>
    <w:rsid w:val="00CF74FE"/>
    <w:rsid w:val="00CF7DAA"/>
    <w:rsid w:val="00D021A5"/>
    <w:rsid w:val="00D053E8"/>
    <w:rsid w:val="00D07D20"/>
    <w:rsid w:val="00D1448C"/>
    <w:rsid w:val="00D1706B"/>
    <w:rsid w:val="00D1765D"/>
    <w:rsid w:val="00D21762"/>
    <w:rsid w:val="00D23E8F"/>
    <w:rsid w:val="00D24432"/>
    <w:rsid w:val="00D26685"/>
    <w:rsid w:val="00D27007"/>
    <w:rsid w:val="00D31F1E"/>
    <w:rsid w:val="00D377A7"/>
    <w:rsid w:val="00D45DE6"/>
    <w:rsid w:val="00D474FC"/>
    <w:rsid w:val="00D5065D"/>
    <w:rsid w:val="00D53881"/>
    <w:rsid w:val="00D53E12"/>
    <w:rsid w:val="00D55F46"/>
    <w:rsid w:val="00D56B9E"/>
    <w:rsid w:val="00D60122"/>
    <w:rsid w:val="00D6632A"/>
    <w:rsid w:val="00D67668"/>
    <w:rsid w:val="00D70116"/>
    <w:rsid w:val="00D728A8"/>
    <w:rsid w:val="00D74643"/>
    <w:rsid w:val="00D7529A"/>
    <w:rsid w:val="00D75F16"/>
    <w:rsid w:val="00D7622F"/>
    <w:rsid w:val="00D76497"/>
    <w:rsid w:val="00D76A32"/>
    <w:rsid w:val="00D77D0C"/>
    <w:rsid w:val="00D820EF"/>
    <w:rsid w:val="00D835B1"/>
    <w:rsid w:val="00D84C3A"/>
    <w:rsid w:val="00D8564A"/>
    <w:rsid w:val="00D85B63"/>
    <w:rsid w:val="00D86A27"/>
    <w:rsid w:val="00D90227"/>
    <w:rsid w:val="00D93840"/>
    <w:rsid w:val="00D966FE"/>
    <w:rsid w:val="00DA173E"/>
    <w:rsid w:val="00DA360F"/>
    <w:rsid w:val="00DA6D48"/>
    <w:rsid w:val="00DB07A9"/>
    <w:rsid w:val="00DB38F4"/>
    <w:rsid w:val="00DB4A66"/>
    <w:rsid w:val="00DB6045"/>
    <w:rsid w:val="00DB6A90"/>
    <w:rsid w:val="00DC1A39"/>
    <w:rsid w:val="00DC217C"/>
    <w:rsid w:val="00DC2C0E"/>
    <w:rsid w:val="00DC4181"/>
    <w:rsid w:val="00DC4CA1"/>
    <w:rsid w:val="00DC6741"/>
    <w:rsid w:val="00DC7957"/>
    <w:rsid w:val="00DD1837"/>
    <w:rsid w:val="00DD21F2"/>
    <w:rsid w:val="00DD7485"/>
    <w:rsid w:val="00DD7A1F"/>
    <w:rsid w:val="00DD7B4F"/>
    <w:rsid w:val="00DE3266"/>
    <w:rsid w:val="00DE43AB"/>
    <w:rsid w:val="00DE6179"/>
    <w:rsid w:val="00DE62B9"/>
    <w:rsid w:val="00DE6C8D"/>
    <w:rsid w:val="00DF14FD"/>
    <w:rsid w:val="00DF43F1"/>
    <w:rsid w:val="00DF69B4"/>
    <w:rsid w:val="00DF6C2E"/>
    <w:rsid w:val="00E009BB"/>
    <w:rsid w:val="00E020D7"/>
    <w:rsid w:val="00E02DDE"/>
    <w:rsid w:val="00E0361F"/>
    <w:rsid w:val="00E0411D"/>
    <w:rsid w:val="00E0476B"/>
    <w:rsid w:val="00E0550A"/>
    <w:rsid w:val="00E14F44"/>
    <w:rsid w:val="00E1751F"/>
    <w:rsid w:val="00E176DF"/>
    <w:rsid w:val="00E2062B"/>
    <w:rsid w:val="00E302EC"/>
    <w:rsid w:val="00E306FB"/>
    <w:rsid w:val="00E30A7E"/>
    <w:rsid w:val="00E30BF4"/>
    <w:rsid w:val="00E32719"/>
    <w:rsid w:val="00E33BD5"/>
    <w:rsid w:val="00E34C6B"/>
    <w:rsid w:val="00E34C9B"/>
    <w:rsid w:val="00E364BD"/>
    <w:rsid w:val="00E37335"/>
    <w:rsid w:val="00E4187F"/>
    <w:rsid w:val="00E517DD"/>
    <w:rsid w:val="00E52B7B"/>
    <w:rsid w:val="00E52BEB"/>
    <w:rsid w:val="00E543F9"/>
    <w:rsid w:val="00E57162"/>
    <w:rsid w:val="00E6670A"/>
    <w:rsid w:val="00E70B33"/>
    <w:rsid w:val="00E7278D"/>
    <w:rsid w:val="00E7282E"/>
    <w:rsid w:val="00E73FCF"/>
    <w:rsid w:val="00E748BD"/>
    <w:rsid w:val="00E76BDA"/>
    <w:rsid w:val="00E80042"/>
    <w:rsid w:val="00E8322E"/>
    <w:rsid w:val="00E84F6B"/>
    <w:rsid w:val="00E85D0D"/>
    <w:rsid w:val="00E8629C"/>
    <w:rsid w:val="00E86CA6"/>
    <w:rsid w:val="00E944F7"/>
    <w:rsid w:val="00E975DF"/>
    <w:rsid w:val="00EA1B45"/>
    <w:rsid w:val="00EA2A3C"/>
    <w:rsid w:val="00EA520C"/>
    <w:rsid w:val="00EA5F7B"/>
    <w:rsid w:val="00EA7379"/>
    <w:rsid w:val="00EB13DA"/>
    <w:rsid w:val="00EB1835"/>
    <w:rsid w:val="00EB1BE0"/>
    <w:rsid w:val="00EB2583"/>
    <w:rsid w:val="00EB39F1"/>
    <w:rsid w:val="00EB41B3"/>
    <w:rsid w:val="00EB7735"/>
    <w:rsid w:val="00EB7DCB"/>
    <w:rsid w:val="00EC0804"/>
    <w:rsid w:val="00EC09F9"/>
    <w:rsid w:val="00EC3F17"/>
    <w:rsid w:val="00EC58C7"/>
    <w:rsid w:val="00EC77B8"/>
    <w:rsid w:val="00ED15A4"/>
    <w:rsid w:val="00ED5E23"/>
    <w:rsid w:val="00EE267A"/>
    <w:rsid w:val="00EE5B1B"/>
    <w:rsid w:val="00EF08F8"/>
    <w:rsid w:val="00EF161A"/>
    <w:rsid w:val="00EF3096"/>
    <w:rsid w:val="00EF6591"/>
    <w:rsid w:val="00EF6BD8"/>
    <w:rsid w:val="00F0069F"/>
    <w:rsid w:val="00F04E5A"/>
    <w:rsid w:val="00F07A3E"/>
    <w:rsid w:val="00F121FE"/>
    <w:rsid w:val="00F13F7A"/>
    <w:rsid w:val="00F16EE0"/>
    <w:rsid w:val="00F23C88"/>
    <w:rsid w:val="00F25276"/>
    <w:rsid w:val="00F265B1"/>
    <w:rsid w:val="00F26A5F"/>
    <w:rsid w:val="00F302D9"/>
    <w:rsid w:val="00F31A1D"/>
    <w:rsid w:val="00F3411D"/>
    <w:rsid w:val="00F34320"/>
    <w:rsid w:val="00F34933"/>
    <w:rsid w:val="00F36025"/>
    <w:rsid w:val="00F40127"/>
    <w:rsid w:val="00F43156"/>
    <w:rsid w:val="00F46302"/>
    <w:rsid w:val="00F46603"/>
    <w:rsid w:val="00F50E73"/>
    <w:rsid w:val="00F51E12"/>
    <w:rsid w:val="00F523D0"/>
    <w:rsid w:val="00F52BD7"/>
    <w:rsid w:val="00F544FA"/>
    <w:rsid w:val="00F558EA"/>
    <w:rsid w:val="00F74966"/>
    <w:rsid w:val="00F803A9"/>
    <w:rsid w:val="00F80EBB"/>
    <w:rsid w:val="00F81000"/>
    <w:rsid w:val="00F829D4"/>
    <w:rsid w:val="00F836AA"/>
    <w:rsid w:val="00F84E2A"/>
    <w:rsid w:val="00F86173"/>
    <w:rsid w:val="00F877D1"/>
    <w:rsid w:val="00F92101"/>
    <w:rsid w:val="00F92523"/>
    <w:rsid w:val="00F93D37"/>
    <w:rsid w:val="00F94127"/>
    <w:rsid w:val="00F9443E"/>
    <w:rsid w:val="00F94A2C"/>
    <w:rsid w:val="00F9570A"/>
    <w:rsid w:val="00F95F28"/>
    <w:rsid w:val="00F97993"/>
    <w:rsid w:val="00FA0649"/>
    <w:rsid w:val="00FA39B1"/>
    <w:rsid w:val="00FA5304"/>
    <w:rsid w:val="00FA54D5"/>
    <w:rsid w:val="00FA7AE1"/>
    <w:rsid w:val="00FB0880"/>
    <w:rsid w:val="00FB114D"/>
    <w:rsid w:val="00FB193C"/>
    <w:rsid w:val="00FB31E9"/>
    <w:rsid w:val="00FB4625"/>
    <w:rsid w:val="00FB4C02"/>
    <w:rsid w:val="00FC22EC"/>
    <w:rsid w:val="00FC3B84"/>
    <w:rsid w:val="00FC4E14"/>
    <w:rsid w:val="00FC609A"/>
    <w:rsid w:val="00FC690A"/>
    <w:rsid w:val="00FD438B"/>
    <w:rsid w:val="00FE099B"/>
    <w:rsid w:val="00FE1009"/>
    <w:rsid w:val="00FE1F96"/>
    <w:rsid w:val="00FE278F"/>
    <w:rsid w:val="00FE2CEB"/>
    <w:rsid w:val="00FF1D83"/>
    <w:rsid w:val="00FF289E"/>
    <w:rsid w:val="00FF2EE0"/>
    <w:rsid w:val="00FF34D3"/>
    <w:rsid w:val="00FF3A3B"/>
    <w:rsid w:val="00FF46A5"/>
    <w:rsid w:val="00FF6D6A"/>
    <w:rsid w:val="1C58C3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6C6894"/>
  <w15:chartTrackingRefBased/>
  <w15:docId w15:val="{5A5D9A4C-A7E1-4796-A01F-F544B22EF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footer" w:uiPriority="9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9743C"/>
    <w:pPr>
      <w:widowControl w:val="0"/>
      <w:spacing w:before="26" w:after="240" w:line="240" w:lineRule="atLeast"/>
      <w:ind w:right="115"/>
    </w:pPr>
    <w:rPr>
      <w:rFonts w:ascii="Arial" w:hAnsi="Arial"/>
      <w:lang w:val="en-US" w:eastAsia="en-US"/>
    </w:rPr>
  </w:style>
  <w:style w:type="paragraph" w:styleId="Heading1">
    <w:name w:val="heading 1"/>
    <w:basedOn w:val="Normal"/>
    <w:next w:val="Normal"/>
    <w:qFormat/>
    <w:rsid w:val="0059743C"/>
    <w:pPr>
      <w:keepNext/>
      <w:numPr>
        <w:numId w:val="14"/>
      </w:numPr>
      <w:spacing w:before="360" w:after="360"/>
      <w:jc w:val="both"/>
      <w:outlineLvl w:val="0"/>
    </w:pPr>
    <w:rPr>
      <w:color w:val="EFA800"/>
      <w:sz w:val="44"/>
      <w:szCs w:val="44"/>
    </w:rPr>
  </w:style>
  <w:style w:type="paragraph" w:styleId="Heading2">
    <w:name w:val="heading 2"/>
    <w:aliases w:val="ClassHeading"/>
    <w:basedOn w:val="Heading1"/>
    <w:next w:val="Bodytext"/>
    <w:link w:val="Heading2Char"/>
    <w:qFormat/>
    <w:rsid w:val="0059743C"/>
    <w:pPr>
      <w:numPr>
        <w:ilvl w:val="1"/>
      </w:numPr>
      <w:spacing w:before="160" w:after="240"/>
      <w:outlineLvl w:val="1"/>
    </w:pPr>
    <w:rPr>
      <w:color w:val="479DB3"/>
      <w:sz w:val="32"/>
    </w:rPr>
  </w:style>
  <w:style w:type="paragraph" w:styleId="Heading3">
    <w:name w:val="heading 3"/>
    <w:basedOn w:val="Heading1"/>
    <w:next w:val="Normal"/>
    <w:qFormat/>
    <w:rsid w:val="0059743C"/>
    <w:pPr>
      <w:numPr>
        <w:ilvl w:val="2"/>
      </w:numPr>
      <w:spacing w:before="120" w:after="240"/>
      <w:outlineLvl w:val="2"/>
    </w:pPr>
    <w:rPr>
      <w:bCs/>
      <w:color w:val="008000"/>
      <w:sz w:val="28"/>
    </w:rPr>
  </w:style>
  <w:style w:type="paragraph" w:styleId="Heading4">
    <w:name w:val="heading 4"/>
    <w:basedOn w:val="Heading3"/>
    <w:next w:val="Bodytext"/>
    <w:link w:val="Heading4Char"/>
    <w:qFormat/>
    <w:rsid w:val="0059743C"/>
    <w:pPr>
      <w:numPr>
        <w:ilvl w:val="3"/>
      </w:numPr>
      <w:tabs>
        <w:tab w:val="clear" w:pos="3672"/>
        <w:tab w:val="left" w:pos="1800"/>
      </w:tabs>
      <w:ind w:left="1080" w:hanging="360"/>
      <w:outlineLvl w:val="3"/>
    </w:pPr>
    <w:rPr>
      <w:color w:val="404040"/>
      <w:sz w:val="24"/>
    </w:rPr>
  </w:style>
  <w:style w:type="paragraph" w:styleId="Heading5">
    <w:name w:val="heading 5"/>
    <w:basedOn w:val="Normal"/>
    <w:next w:val="Normal"/>
    <w:qFormat/>
    <w:rsid w:val="0059743C"/>
    <w:pPr>
      <w:keepNext/>
      <w:spacing w:before="0" w:after="0"/>
      <w:ind w:right="0"/>
      <w:outlineLvl w:val="4"/>
    </w:pPr>
    <w:rPr>
      <w:b/>
      <w:color w:val="008080"/>
    </w:rPr>
  </w:style>
  <w:style w:type="paragraph" w:styleId="Heading6">
    <w:name w:val="heading 6"/>
    <w:basedOn w:val="Normal"/>
    <w:next w:val="Normal"/>
    <w:qFormat/>
    <w:rsid w:val="0059743C"/>
    <w:pPr>
      <w:keepNext/>
      <w:spacing w:after="120"/>
      <w:outlineLvl w:val="5"/>
    </w:pPr>
    <w:rPr>
      <w:b/>
      <w:color w:val="808080"/>
    </w:rPr>
  </w:style>
  <w:style w:type="paragraph" w:styleId="Heading7">
    <w:name w:val="heading 7"/>
    <w:basedOn w:val="Normal"/>
    <w:next w:val="Normal"/>
    <w:qFormat/>
    <w:rsid w:val="0059743C"/>
    <w:pPr>
      <w:framePr w:hSpace="187" w:wrap="auto" w:vAnchor="text" w:hAnchor="text" w:y="1"/>
      <w:spacing w:after="0" w:line="240" w:lineRule="auto"/>
      <w:outlineLvl w:val="6"/>
    </w:pPr>
    <w:rPr>
      <w:b/>
      <w:i/>
    </w:rPr>
  </w:style>
  <w:style w:type="paragraph" w:styleId="Heading8">
    <w:name w:val="heading 8"/>
    <w:basedOn w:val="Normal"/>
    <w:next w:val="Normal"/>
    <w:qFormat/>
    <w:rsid w:val="0059743C"/>
    <w:pPr>
      <w:spacing w:before="240" w:after="60"/>
      <w:outlineLvl w:val="7"/>
    </w:pPr>
    <w:rPr>
      <w:i/>
    </w:rPr>
  </w:style>
  <w:style w:type="paragraph" w:styleId="Heading9">
    <w:name w:val="heading 9"/>
    <w:basedOn w:val="Normal"/>
    <w:next w:val="Normal"/>
    <w:qFormat/>
    <w:rsid w:val="0059743C"/>
    <w:p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59743C"/>
    <w:pPr>
      <w:tabs>
        <w:tab w:val="center" w:pos="4320"/>
        <w:tab w:val="right" w:pos="8640"/>
      </w:tabs>
    </w:pPr>
  </w:style>
  <w:style w:type="paragraph" w:styleId="Footer">
    <w:name w:val="footer"/>
    <w:basedOn w:val="Normal"/>
    <w:link w:val="FooterChar"/>
    <w:uiPriority w:val="99"/>
    <w:rsid w:val="0059743C"/>
    <w:pPr>
      <w:tabs>
        <w:tab w:val="center" w:pos="4320"/>
        <w:tab w:val="right" w:pos="8640"/>
      </w:tabs>
    </w:pPr>
  </w:style>
  <w:style w:type="character" w:styleId="PageNumber">
    <w:name w:val="page number"/>
    <w:rsid w:val="0059743C"/>
  </w:style>
  <w:style w:type="character" w:styleId="Hyperlink">
    <w:name w:val="Hyperlink"/>
    <w:uiPriority w:val="99"/>
    <w:rsid w:val="0059743C"/>
    <w:rPr>
      <w:color w:val="0000FF"/>
      <w:u w:val="single"/>
    </w:rPr>
  </w:style>
  <w:style w:type="paragraph" w:styleId="NormalWeb">
    <w:name w:val="Normal (Web)"/>
    <w:basedOn w:val="Normal"/>
    <w:rsid w:val="0059743C"/>
    <w:pPr>
      <w:widowControl/>
      <w:spacing w:before="100" w:beforeAutospacing="1" w:after="100" w:afterAutospacing="1" w:line="240" w:lineRule="auto"/>
      <w:ind w:right="0"/>
    </w:pPr>
    <w:rPr>
      <w:rFonts w:ascii="Arial Unicode MS" w:eastAsia="Arial Unicode MS" w:hAnsi="Arial Unicode MS" w:cs="Arial Unicode MS"/>
      <w:sz w:val="24"/>
      <w:szCs w:val="24"/>
    </w:rPr>
  </w:style>
  <w:style w:type="character" w:styleId="FollowedHyperlink">
    <w:name w:val="FollowedHyperlink"/>
    <w:rsid w:val="0059743C"/>
    <w:rPr>
      <w:color w:val="800080"/>
      <w:u w:val="single"/>
    </w:rPr>
  </w:style>
  <w:style w:type="paragraph" w:styleId="DocumentMap">
    <w:name w:val="Document Map"/>
    <w:basedOn w:val="Normal"/>
    <w:semiHidden/>
    <w:rsid w:val="0059743C"/>
    <w:pPr>
      <w:shd w:val="clear" w:color="auto" w:fill="000080"/>
    </w:pPr>
    <w:rPr>
      <w:rFonts w:ascii="Tahoma" w:hAnsi="Tahoma"/>
    </w:rPr>
  </w:style>
  <w:style w:type="paragraph" w:customStyle="1" w:styleId="Comment">
    <w:name w:val="Comment"/>
    <w:basedOn w:val="Normal"/>
    <w:rsid w:val="0059743C"/>
    <w:rPr>
      <w:i/>
    </w:rPr>
  </w:style>
  <w:style w:type="character" w:styleId="CommentReference">
    <w:name w:val="annotation reference"/>
    <w:semiHidden/>
    <w:rsid w:val="0059743C"/>
    <w:rPr>
      <w:sz w:val="16"/>
      <w:szCs w:val="16"/>
    </w:rPr>
  </w:style>
  <w:style w:type="paragraph" w:styleId="CommentText">
    <w:name w:val="annotation text"/>
    <w:basedOn w:val="Normal"/>
    <w:link w:val="CommentTextChar"/>
    <w:semiHidden/>
    <w:rsid w:val="0059743C"/>
  </w:style>
  <w:style w:type="paragraph" w:styleId="TOC1">
    <w:name w:val="toc 1"/>
    <w:basedOn w:val="Normal"/>
    <w:next w:val="Normal"/>
    <w:uiPriority w:val="39"/>
    <w:rsid w:val="0059743C"/>
    <w:pPr>
      <w:tabs>
        <w:tab w:val="left" w:pos="600"/>
        <w:tab w:val="right" w:pos="9029"/>
      </w:tabs>
      <w:spacing w:before="120" w:after="120"/>
    </w:pPr>
    <w:rPr>
      <w:b/>
      <w:sz w:val="22"/>
    </w:rPr>
  </w:style>
  <w:style w:type="paragraph" w:styleId="TOC2">
    <w:name w:val="toc 2"/>
    <w:basedOn w:val="Normal"/>
    <w:next w:val="Normal"/>
    <w:uiPriority w:val="39"/>
    <w:rsid w:val="0059743C"/>
    <w:pPr>
      <w:tabs>
        <w:tab w:val="left" w:pos="600"/>
        <w:tab w:val="right" w:pos="9029"/>
      </w:tabs>
      <w:spacing w:before="60" w:after="60"/>
      <w:ind w:left="180"/>
    </w:pPr>
    <w:rPr>
      <w:b/>
      <w:noProof/>
    </w:rPr>
  </w:style>
  <w:style w:type="paragraph" w:styleId="TOC3">
    <w:name w:val="toc 3"/>
    <w:basedOn w:val="Normal"/>
    <w:next w:val="Normal"/>
    <w:uiPriority w:val="39"/>
    <w:rsid w:val="0059743C"/>
    <w:pPr>
      <w:tabs>
        <w:tab w:val="right" w:pos="9029"/>
      </w:tabs>
      <w:spacing w:before="0" w:after="0"/>
      <w:ind w:left="432"/>
    </w:pPr>
  </w:style>
  <w:style w:type="paragraph" w:styleId="TOC4">
    <w:name w:val="toc 4"/>
    <w:basedOn w:val="Normal"/>
    <w:next w:val="Normal"/>
    <w:uiPriority w:val="39"/>
    <w:rsid w:val="0059743C"/>
    <w:pPr>
      <w:tabs>
        <w:tab w:val="right" w:pos="9029"/>
      </w:tabs>
      <w:spacing w:before="0" w:after="0"/>
      <w:ind w:left="720"/>
    </w:pPr>
    <w:rPr>
      <w:i/>
    </w:rPr>
  </w:style>
  <w:style w:type="paragraph" w:styleId="TOC5">
    <w:name w:val="toc 5"/>
    <w:basedOn w:val="Normal"/>
    <w:next w:val="Normal"/>
    <w:semiHidden/>
    <w:rsid w:val="0059743C"/>
    <w:pPr>
      <w:tabs>
        <w:tab w:val="right" w:pos="9029"/>
      </w:tabs>
      <w:spacing w:before="0" w:after="0"/>
      <w:ind w:left="600"/>
    </w:pPr>
    <w:rPr>
      <w:rFonts w:ascii="Times New Roman" w:hAnsi="Times New Roman"/>
    </w:rPr>
  </w:style>
  <w:style w:type="paragraph" w:styleId="TOC6">
    <w:name w:val="toc 6"/>
    <w:basedOn w:val="Normal"/>
    <w:next w:val="Normal"/>
    <w:semiHidden/>
    <w:rsid w:val="0059743C"/>
    <w:pPr>
      <w:tabs>
        <w:tab w:val="right" w:pos="9029"/>
      </w:tabs>
      <w:spacing w:before="0" w:after="0"/>
      <w:ind w:left="800"/>
    </w:pPr>
    <w:rPr>
      <w:rFonts w:ascii="Times New Roman" w:hAnsi="Times New Roman"/>
    </w:rPr>
  </w:style>
  <w:style w:type="paragraph" w:styleId="TOC7">
    <w:name w:val="toc 7"/>
    <w:basedOn w:val="Normal"/>
    <w:next w:val="Normal"/>
    <w:semiHidden/>
    <w:rsid w:val="0059743C"/>
    <w:pPr>
      <w:tabs>
        <w:tab w:val="right" w:pos="9029"/>
      </w:tabs>
      <w:spacing w:before="0" w:after="0"/>
      <w:ind w:left="1000"/>
    </w:pPr>
    <w:rPr>
      <w:rFonts w:ascii="Times New Roman" w:hAnsi="Times New Roman"/>
    </w:rPr>
  </w:style>
  <w:style w:type="paragraph" w:styleId="TOC8">
    <w:name w:val="toc 8"/>
    <w:basedOn w:val="Normal"/>
    <w:next w:val="Normal"/>
    <w:semiHidden/>
    <w:rsid w:val="0059743C"/>
    <w:pPr>
      <w:tabs>
        <w:tab w:val="right" w:pos="9029"/>
      </w:tabs>
      <w:spacing w:before="0" w:after="0"/>
      <w:ind w:left="1200"/>
    </w:pPr>
    <w:rPr>
      <w:rFonts w:ascii="Times New Roman" w:hAnsi="Times New Roman"/>
    </w:rPr>
  </w:style>
  <w:style w:type="paragraph" w:styleId="TOC9">
    <w:name w:val="toc 9"/>
    <w:basedOn w:val="Normal"/>
    <w:next w:val="Normal"/>
    <w:semiHidden/>
    <w:rsid w:val="0059743C"/>
    <w:pPr>
      <w:tabs>
        <w:tab w:val="right" w:pos="9029"/>
      </w:tabs>
      <w:spacing w:before="0" w:after="0"/>
      <w:ind w:left="1400"/>
    </w:pPr>
    <w:rPr>
      <w:rFonts w:ascii="Times New Roman" w:hAnsi="Times New Roman"/>
    </w:rPr>
  </w:style>
  <w:style w:type="paragraph" w:styleId="BodyText0">
    <w:name w:val="Body Text"/>
    <w:basedOn w:val="Normal"/>
    <w:rsid w:val="0059743C"/>
    <w:pPr>
      <w:jc w:val="center"/>
    </w:pPr>
    <w:rPr>
      <w:rFonts w:eastAsia="SimSun"/>
      <w:b/>
      <w:bCs/>
      <w:color w:val="0206B0"/>
      <w:sz w:val="24"/>
    </w:rPr>
  </w:style>
  <w:style w:type="paragraph" w:styleId="BlockText">
    <w:name w:val="Block Text"/>
    <w:basedOn w:val="Normal"/>
    <w:rsid w:val="0059743C"/>
    <w:pPr>
      <w:numPr>
        <w:ilvl w:val="12"/>
      </w:numPr>
      <w:ind w:left="720"/>
    </w:pPr>
  </w:style>
  <w:style w:type="paragraph" w:styleId="BodyTextFirstIndent">
    <w:name w:val="Body Text First Indent"/>
    <w:basedOn w:val="Normal"/>
    <w:rsid w:val="0059743C"/>
    <w:pPr>
      <w:spacing w:after="120"/>
      <w:ind w:firstLine="210"/>
    </w:pPr>
  </w:style>
  <w:style w:type="paragraph" w:styleId="BodyTextIndent">
    <w:name w:val="Body Text Indent"/>
    <w:basedOn w:val="Normal"/>
    <w:rsid w:val="0059743C"/>
    <w:pPr>
      <w:spacing w:before="4"/>
      <w:ind w:right="144" w:firstLine="720"/>
      <w:jc w:val="both"/>
    </w:pPr>
    <w:rPr>
      <w:i/>
    </w:rPr>
  </w:style>
  <w:style w:type="paragraph" w:styleId="BodyTextFirstIndent2">
    <w:name w:val="Body Text First Indent 2"/>
    <w:basedOn w:val="BodyTextIndent"/>
    <w:rsid w:val="0059743C"/>
    <w:pPr>
      <w:spacing w:before="26" w:after="120"/>
      <w:ind w:left="360" w:right="115" w:firstLine="210"/>
      <w:jc w:val="left"/>
    </w:pPr>
    <w:rPr>
      <w:i w:val="0"/>
    </w:rPr>
  </w:style>
  <w:style w:type="paragraph" w:styleId="BodyTextIndent2">
    <w:name w:val="Body Text Indent 2"/>
    <w:basedOn w:val="Normal"/>
    <w:rsid w:val="0059743C"/>
    <w:pPr>
      <w:spacing w:after="120" w:line="480" w:lineRule="auto"/>
      <w:ind w:left="360"/>
    </w:pPr>
  </w:style>
  <w:style w:type="paragraph" w:styleId="BodyTextIndent3">
    <w:name w:val="Body Text Indent 3"/>
    <w:basedOn w:val="Normal"/>
    <w:rsid w:val="0059743C"/>
    <w:pPr>
      <w:spacing w:after="120"/>
      <w:ind w:left="360"/>
    </w:pPr>
    <w:rPr>
      <w:sz w:val="16"/>
    </w:rPr>
  </w:style>
  <w:style w:type="paragraph" w:customStyle="1" w:styleId="Bodytext">
    <w:name w:val="Bodytext"/>
    <w:basedOn w:val="Normal"/>
    <w:link w:val="BodytextChar"/>
    <w:rsid w:val="0059743C"/>
    <w:pPr>
      <w:ind w:left="1080"/>
      <w:jc w:val="both"/>
    </w:pPr>
  </w:style>
  <w:style w:type="paragraph" w:customStyle="1" w:styleId="BodyNum">
    <w:name w:val="BodyNum"/>
    <w:basedOn w:val="Bodytext"/>
    <w:rsid w:val="0059743C"/>
    <w:pPr>
      <w:numPr>
        <w:numId w:val="13"/>
      </w:numPr>
      <w:spacing w:before="60" w:after="60"/>
    </w:pPr>
    <w:rPr>
      <w:iCs/>
    </w:rPr>
  </w:style>
  <w:style w:type="paragraph" w:customStyle="1" w:styleId="BodyBull1">
    <w:name w:val="BodyBull1"/>
    <w:basedOn w:val="BodyNum"/>
    <w:rsid w:val="0059743C"/>
    <w:pPr>
      <w:widowControl/>
      <w:numPr>
        <w:numId w:val="1"/>
      </w:numPr>
    </w:pPr>
  </w:style>
  <w:style w:type="paragraph" w:customStyle="1" w:styleId="BodyBull2">
    <w:name w:val="BodyBull2"/>
    <w:basedOn w:val="BodyBull1"/>
    <w:rsid w:val="0059743C"/>
    <w:pPr>
      <w:numPr>
        <w:numId w:val="2"/>
      </w:numPr>
    </w:pPr>
  </w:style>
  <w:style w:type="paragraph" w:styleId="Caption">
    <w:name w:val="caption"/>
    <w:basedOn w:val="Normal"/>
    <w:next w:val="Normal"/>
    <w:qFormat/>
    <w:rsid w:val="0059743C"/>
    <w:pPr>
      <w:spacing w:before="120" w:after="120"/>
    </w:pPr>
    <w:rPr>
      <w:b/>
    </w:rPr>
  </w:style>
  <w:style w:type="paragraph" w:styleId="Closing">
    <w:name w:val="Closing"/>
    <w:basedOn w:val="Normal"/>
    <w:rsid w:val="0059743C"/>
    <w:pPr>
      <w:ind w:left="4320"/>
    </w:pPr>
  </w:style>
  <w:style w:type="paragraph" w:customStyle="1" w:styleId="coverart">
    <w:name w:val="coverart"/>
    <w:next w:val="Normal"/>
    <w:rsid w:val="0059743C"/>
    <w:pPr>
      <w:widowControl w:val="0"/>
    </w:pPr>
    <w:rPr>
      <w:rFonts w:ascii="Arial" w:hAnsi="Arial"/>
      <w:lang w:val="en-US" w:eastAsia="en-US"/>
    </w:rPr>
  </w:style>
  <w:style w:type="paragraph" w:styleId="Date">
    <w:name w:val="Date"/>
    <w:basedOn w:val="Normal"/>
    <w:next w:val="Normal"/>
    <w:rsid w:val="0059743C"/>
  </w:style>
  <w:style w:type="paragraph" w:styleId="EndnoteText">
    <w:name w:val="endnote text"/>
    <w:basedOn w:val="Normal"/>
    <w:semiHidden/>
    <w:rsid w:val="0059743C"/>
  </w:style>
  <w:style w:type="paragraph" w:styleId="EnvelopeAddress">
    <w:name w:val="envelope address"/>
    <w:basedOn w:val="Normal"/>
    <w:rsid w:val="0059743C"/>
    <w:pPr>
      <w:framePr w:w="7920" w:h="1980" w:hRule="exact" w:hSpace="180" w:wrap="auto" w:hAnchor="page" w:xAlign="center" w:yAlign="bottom"/>
      <w:ind w:left="2880"/>
    </w:pPr>
    <w:rPr>
      <w:sz w:val="24"/>
    </w:rPr>
  </w:style>
  <w:style w:type="paragraph" w:styleId="EnvelopeReturn">
    <w:name w:val="envelope return"/>
    <w:basedOn w:val="Normal"/>
    <w:rsid w:val="0059743C"/>
  </w:style>
  <w:style w:type="character" w:styleId="FootnoteReference">
    <w:name w:val="footnote reference"/>
    <w:semiHidden/>
    <w:rsid w:val="0059743C"/>
    <w:rPr>
      <w:vertAlign w:val="superscript"/>
    </w:rPr>
  </w:style>
  <w:style w:type="paragraph" w:styleId="FootnoteText">
    <w:name w:val="footnote text"/>
    <w:basedOn w:val="Normal"/>
    <w:semiHidden/>
    <w:rsid w:val="0059743C"/>
  </w:style>
  <w:style w:type="paragraph" w:styleId="Index1">
    <w:name w:val="index 1"/>
    <w:basedOn w:val="Normal"/>
    <w:next w:val="Normal"/>
    <w:autoRedefine/>
    <w:semiHidden/>
    <w:rsid w:val="0059743C"/>
    <w:pPr>
      <w:ind w:left="200" w:hanging="200"/>
    </w:pPr>
  </w:style>
  <w:style w:type="paragraph" w:styleId="Index2">
    <w:name w:val="index 2"/>
    <w:basedOn w:val="Normal"/>
    <w:next w:val="Normal"/>
    <w:autoRedefine/>
    <w:semiHidden/>
    <w:rsid w:val="0059743C"/>
    <w:pPr>
      <w:ind w:left="400" w:hanging="200"/>
    </w:pPr>
  </w:style>
  <w:style w:type="paragraph" w:styleId="Index3">
    <w:name w:val="index 3"/>
    <w:basedOn w:val="Normal"/>
    <w:next w:val="Normal"/>
    <w:autoRedefine/>
    <w:semiHidden/>
    <w:rsid w:val="0059743C"/>
    <w:pPr>
      <w:ind w:left="600" w:hanging="200"/>
    </w:pPr>
  </w:style>
  <w:style w:type="paragraph" w:styleId="Index4">
    <w:name w:val="index 4"/>
    <w:basedOn w:val="Normal"/>
    <w:next w:val="Normal"/>
    <w:autoRedefine/>
    <w:semiHidden/>
    <w:rsid w:val="0059743C"/>
    <w:pPr>
      <w:ind w:left="800" w:hanging="200"/>
    </w:pPr>
  </w:style>
  <w:style w:type="paragraph" w:styleId="Index5">
    <w:name w:val="index 5"/>
    <w:basedOn w:val="Normal"/>
    <w:next w:val="Normal"/>
    <w:autoRedefine/>
    <w:semiHidden/>
    <w:rsid w:val="0059743C"/>
    <w:pPr>
      <w:ind w:left="1000" w:hanging="200"/>
    </w:pPr>
  </w:style>
  <w:style w:type="paragraph" w:styleId="Index6">
    <w:name w:val="index 6"/>
    <w:basedOn w:val="Normal"/>
    <w:next w:val="Normal"/>
    <w:autoRedefine/>
    <w:semiHidden/>
    <w:rsid w:val="0059743C"/>
    <w:pPr>
      <w:ind w:left="1200" w:hanging="200"/>
    </w:pPr>
  </w:style>
  <w:style w:type="paragraph" w:styleId="Index7">
    <w:name w:val="index 7"/>
    <w:basedOn w:val="Normal"/>
    <w:next w:val="Normal"/>
    <w:autoRedefine/>
    <w:semiHidden/>
    <w:rsid w:val="0059743C"/>
    <w:pPr>
      <w:ind w:left="1400" w:hanging="200"/>
    </w:pPr>
  </w:style>
  <w:style w:type="paragraph" w:styleId="Index8">
    <w:name w:val="index 8"/>
    <w:basedOn w:val="Normal"/>
    <w:next w:val="Normal"/>
    <w:autoRedefine/>
    <w:semiHidden/>
    <w:rsid w:val="0059743C"/>
    <w:pPr>
      <w:ind w:left="1600" w:hanging="200"/>
    </w:pPr>
  </w:style>
  <w:style w:type="paragraph" w:styleId="Index9">
    <w:name w:val="index 9"/>
    <w:basedOn w:val="Normal"/>
    <w:next w:val="Normal"/>
    <w:autoRedefine/>
    <w:semiHidden/>
    <w:rsid w:val="0059743C"/>
    <w:pPr>
      <w:ind w:left="1800" w:hanging="200"/>
    </w:pPr>
  </w:style>
  <w:style w:type="paragraph" w:styleId="IndexHeading">
    <w:name w:val="index heading"/>
    <w:basedOn w:val="Normal"/>
    <w:next w:val="Index1"/>
    <w:semiHidden/>
    <w:rsid w:val="0059743C"/>
    <w:rPr>
      <w:b/>
    </w:rPr>
  </w:style>
  <w:style w:type="paragraph" w:styleId="List">
    <w:name w:val="List"/>
    <w:basedOn w:val="Normal"/>
    <w:rsid w:val="0059743C"/>
    <w:pPr>
      <w:ind w:left="360" w:hanging="360"/>
    </w:pPr>
  </w:style>
  <w:style w:type="table" w:styleId="GridTable1Light">
    <w:name w:val="Grid Table 1 Light"/>
    <w:basedOn w:val="TableNormal"/>
    <w:uiPriority w:val="46"/>
    <w:rsid w:val="009E79ED"/>
    <w:rPr>
      <w:rFonts w:ascii="Calibri" w:eastAsia="Calibri" w:hAnsi="Calibri"/>
      <w:sz w:val="22"/>
      <w:szCs w:val="22"/>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List2">
    <w:name w:val="List 2"/>
    <w:basedOn w:val="Normal"/>
    <w:rsid w:val="0059743C"/>
    <w:pPr>
      <w:ind w:left="720" w:hanging="360"/>
    </w:pPr>
  </w:style>
  <w:style w:type="paragraph" w:styleId="List3">
    <w:name w:val="List 3"/>
    <w:basedOn w:val="Normal"/>
    <w:rsid w:val="0059743C"/>
    <w:pPr>
      <w:ind w:left="1080" w:hanging="360"/>
    </w:pPr>
  </w:style>
  <w:style w:type="paragraph" w:styleId="List4">
    <w:name w:val="List 4"/>
    <w:basedOn w:val="Normal"/>
    <w:rsid w:val="0059743C"/>
    <w:pPr>
      <w:ind w:left="1440" w:hanging="360"/>
    </w:pPr>
  </w:style>
  <w:style w:type="paragraph" w:styleId="List5">
    <w:name w:val="List 5"/>
    <w:basedOn w:val="Normal"/>
    <w:rsid w:val="0059743C"/>
    <w:pPr>
      <w:ind w:left="1800" w:hanging="360"/>
    </w:pPr>
  </w:style>
  <w:style w:type="paragraph" w:styleId="ListBullet">
    <w:name w:val="List Bullet"/>
    <w:basedOn w:val="Normal"/>
    <w:autoRedefine/>
    <w:rsid w:val="0059743C"/>
    <w:pPr>
      <w:numPr>
        <w:numId w:val="3"/>
      </w:numPr>
    </w:pPr>
  </w:style>
  <w:style w:type="paragraph" w:styleId="ListBullet2">
    <w:name w:val="List Bullet 2"/>
    <w:basedOn w:val="Normal"/>
    <w:autoRedefine/>
    <w:rsid w:val="0059743C"/>
    <w:pPr>
      <w:numPr>
        <w:numId w:val="4"/>
      </w:numPr>
    </w:pPr>
  </w:style>
  <w:style w:type="paragraph" w:styleId="ListBullet3">
    <w:name w:val="List Bullet 3"/>
    <w:basedOn w:val="Normal"/>
    <w:autoRedefine/>
    <w:rsid w:val="0059743C"/>
    <w:pPr>
      <w:numPr>
        <w:numId w:val="5"/>
      </w:numPr>
    </w:pPr>
  </w:style>
  <w:style w:type="paragraph" w:styleId="ListBullet4">
    <w:name w:val="List Bullet 4"/>
    <w:basedOn w:val="Normal"/>
    <w:autoRedefine/>
    <w:rsid w:val="0059743C"/>
    <w:pPr>
      <w:numPr>
        <w:numId w:val="6"/>
      </w:numPr>
    </w:pPr>
  </w:style>
  <w:style w:type="paragraph" w:styleId="ListBullet5">
    <w:name w:val="List Bullet 5"/>
    <w:basedOn w:val="Normal"/>
    <w:autoRedefine/>
    <w:rsid w:val="0059743C"/>
    <w:pPr>
      <w:numPr>
        <w:numId w:val="7"/>
      </w:numPr>
    </w:pPr>
  </w:style>
  <w:style w:type="paragraph" w:styleId="ListContinue">
    <w:name w:val="List Continue"/>
    <w:basedOn w:val="Normal"/>
    <w:rsid w:val="0059743C"/>
    <w:pPr>
      <w:spacing w:after="120"/>
      <w:ind w:left="360"/>
    </w:pPr>
  </w:style>
  <w:style w:type="paragraph" w:styleId="ListContinue2">
    <w:name w:val="List Continue 2"/>
    <w:basedOn w:val="Normal"/>
    <w:rsid w:val="0059743C"/>
    <w:pPr>
      <w:spacing w:after="120"/>
      <w:ind w:left="720"/>
    </w:pPr>
  </w:style>
  <w:style w:type="paragraph" w:styleId="ListContinue3">
    <w:name w:val="List Continue 3"/>
    <w:basedOn w:val="Normal"/>
    <w:rsid w:val="0059743C"/>
    <w:pPr>
      <w:spacing w:after="120"/>
      <w:ind w:left="1080"/>
    </w:pPr>
  </w:style>
  <w:style w:type="paragraph" w:styleId="ListContinue4">
    <w:name w:val="List Continue 4"/>
    <w:basedOn w:val="Normal"/>
    <w:rsid w:val="0059743C"/>
    <w:pPr>
      <w:spacing w:after="120"/>
      <w:ind w:left="1440"/>
    </w:pPr>
  </w:style>
  <w:style w:type="paragraph" w:styleId="ListContinue5">
    <w:name w:val="List Continue 5"/>
    <w:basedOn w:val="Normal"/>
    <w:rsid w:val="0059743C"/>
    <w:pPr>
      <w:spacing w:after="120"/>
      <w:ind w:left="1800"/>
    </w:pPr>
  </w:style>
  <w:style w:type="paragraph" w:styleId="ListNumber">
    <w:name w:val="List Number"/>
    <w:basedOn w:val="Normal"/>
    <w:rsid w:val="0059743C"/>
    <w:pPr>
      <w:numPr>
        <w:numId w:val="8"/>
      </w:numPr>
    </w:pPr>
  </w:style>
  <w:style w:type="paragraph" w:styleId="ListNumber2">
    <w:name w:val="List Number 2"/>
    <w:basedOn w:val="Normal"/>
    <w:rsid w:val="0059743C"/>
    <w:pPr>
      <w:numPr>
        <w:numId w:val="9"/>
      </w:numPr>
    </w:pPr>
  </w:style>
  <w:style w:type="paragraph" w:styleId="ListNumber3">
    <w:name w:val="List Number 3"/>
    <w:basedOn w:val="Normal"/>
    <w:rsid w:val="0059743C"/>
    <w:pPr>
      <w:numPr>
        <w:numId w:val="10"/>
      </w:numPr>
    </w:pPr>
  </w:style>
  <w:style w:type="paragraph" w:styleId="ListNumber4">
    <w:name w:val="List Number 4"/>
    <w:basedOn w:val="Normal"/>
    <w:rsid w:val="0059743C"/>
    <w:pPr>
      <w:numPr>
        <w:numId w:val="11"/>
      </w:numPr>
    </w:pPr>
  </w:style>
  <w:style w:type="paragraph" w:styleId="ListNumber5">
    <w:name w:val="List Number 5"/>
    <w:basedOn w:val="Normal"/>
    <w:rsid w:val="0059743C"/>
    <w:pPr>
      <w:numPr>
        <w:numId w:val="12"/>
      </w:numPr>
    </w:pPr>
  </w:style>
  <w:style w:type="paragraph" w:styleId="MacroText">
    <w:name w:val="macro"/>
    <w:semiHidden/>
    <w:rsid w:val="0059743C"/>
    <w:pPr>
      <w:widowControl w:val="0"/>
      <w:tabs>
        <w:tab w:val="left" w:pos="480"/>
        <w:tab w:val="left" w:pos="960"/>
        <w:tab w:val="left" w:pos="1440"/>
        <w:tab w:val="left" w:pos="1920"/>
        <w:tab w:val="left" w:pos="2400"/>
        <w:tab w:val="left" w:pos="2880"/>
        <w:tab w:val="left" w:pos="3360"/>
        <w:tab w:val="left" w:pos="3840"/>
        <w:tab w:val="left" w:pos="4320"/>
      </w:tabs>
      <w:spacing w:before="26" w:after="240" w:line="240" w:lineRule="atLeast"/>
      <w:ind w:right="115"/>
    </w:pPr>
    <w:rPr>
      <w:rFonts w:ascii="Courier New" w:hAnsi="Courier New"/>
      <w:lang w:val="en-US" w:eastAsia="en-US"/>
    </w:rPr>
  </w:style>
  <w:style w:type="paragraph" w:styleId="MessageHeader">
    <w:name w:val="Message Header"/>
    <w:basedOn w:val="Normal"/>
    <w:rsid w:val="0059743C"/>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rsid w:val="0059743C"/>
    <w:pPr>
      <w:ind w:left="720"/>
    </w:pPr>
  </w:style>
  <w:style w:type="paragraph" w:styleId="NoteHeading">
    <w:name w:val="Note Heading"/>
    <w:basedOn w:val="Normal"/>
    <w:next w:val="Normal"/>
    <w:rsid w:val="0059743C"/>
  </w:style>
  <w:style w:type="paragraph" w:styleId="PlainText">
    <w:name w:val="Plain Text"/>
    <w:basedOn w:val="Normal"/>
    <w:rsid w:val="0059743C"/>
    <w:rPr>
      <w:rFonts w:ascii="Courier New" w:hAnsi="Courier New"/>
    </w:rPr>
  </w:style>
  <w:style w:type="paragraph" w:styleId="Salutation">
    <w:name w:val="Salutation"/>
    <w:basedOn w:val="Normal"/>
    <w:next w:val="Normal"/>
    <w:rsid w:val="0059743C"/>
  </w:style>
  <w:style w:type="paragraph" w:styleId="Signature">
    <w:name w:val="Signature"/>
    <w:basedOn w:val="Normal"/>
    <w:rsid w:val="0059743C"/>
    <w:pPr>
      <w:ind w:left="4320"/>
    </w:pPr>
  </w:style>
  <w:style w:type="paragraph" w:customStyle="1" w:styleId="Style3">
    <w:name w:val="Style3"/>
    <w:rsid w:val="0059743C"/>
    <w:rPr>
      <w:rFonts w:ascii="Arial" w:hAnsi="Arial"/>
      <w:noProof/>
      <w:lang w:val="en-US" w:eastAsia="en-US"/>
    </w:rPr>
  </w:style>
  <w:style w:type="paragraph" w:styleId="Subtitle">
    <w:name w:val="Subtitle"/>
    <w:basedOn w:val="Normal"/>
    <w:qFormat/>
    <w:rsid w:val="0059743C"/>
    <w:pPr>
      <w:spacing w:after="60"/>
      <w:jc w:val="center"/>
      <w:outlineLvl w:val="1"/>
    </w:pPr>
    <w:rPr>
      <w:sz w:val="24"/>
    </w:rPr>
  </w:style>
  <w:style w:type="paragraph" w:styleId="TableofAuthorities">
    <w:name w:val="table of authorities"/>
    <w:basedOn w:val="Normal"/>
    <w:next w:val="Normal"/>
    <w:semiHidden/>
    <w:rsid w:val="0059743C"/>
    <w:pPr>
      <w:ind w:left="200" w:hanging="200"/>
    </w:pPr>
  </w:style>
  <w:style w:type="paragraph" w:styleId="TableofFigures">
    <w:name w:val="table of figures"/>
    <w:basedOn w:val="Normal"/>
    <w:next w:val="Normal"/>
    <w:semiHidden/>
    <w:rsid w:val="0059743C"/>
    <w:pPr>
      <w:ind w:left="400" w:hanging="400"/>
    </w:pPr>
  </w:style>
  <w:style w:type="paragraph" w:customStyle="1" w:styleId="tabletext">
    <w:name w:val="table_text"/>
    <w:basedOn w:val="Normal"/>
    <w:rsid w:val="0059743C"/>
    <w:pPr>
      <w:widowControl/>
      <w:spacing w:before="40" w:after="40" w:line="240" w:lineRule="auto"/>
      <w:ind w:left="-18" w:right="0" w:firstLine="18"/>
    </w:pPr>
    <w:rPr>
      <w:color w:val="000000"/>
      <w:sz w:val="18"/>
    </w:rPr>
  </w:style>
  <w:style w:type="paragraph" w:customStyle="1" w:styleId="tabletext0">
    <w:name w:val="tabletext"/>
    <w:basedOn w:val="Bodytext"/>
    <w:rsid w:val="0059743C"/>
    <w:pPr>
      <w:spacing w:after="26"/>
    </w:pPr>
    <w:rPr>
      <w:iCs/>
    </w:rPr>
  </w:style>
  <w:style w:type="paragraph" w:customStyle="1" w:styleId="tablehead">
    <w:name w:val="tablehead"/>
    <w:basedOn w:val="tabletext0"/>
    <w:rsid w:val="0059743C"/>
    <w:pPr>
      <w:numPr>
        <w:ilvl w:val="12"/>
      </w:numPr>
      <w:ind w:left="1080"/>
      <w:jc w:val="center"/>
    </w:pPr>
    <w:rPr>
      <w:b/>
    </w:rPr>
  </w:style>
  <w:style w:type="paragraph" w:styleId="Title">
    <w:name w:val="Title"/>
    <w:basedOn w:val="Normal"/>
    <w:qFormat/>
    <w:rsid w:val="0059743C"/>
    <w:pPr>
      <w:spacing w:before="240" w:after="60"/>
      <w:jc w:val="center"/>
      <w:outlineLvl w:val="0"/>
    </w:pPr>
    <w:rPr>
      <w:b/>
      <w:kern w:val="28"/>
      <w:sz w:val="32"/>
    </w:rPr>
  </w:style>
  <w:style w:type="paragraph" w:styleId="TOAHeading">
    <w:name w:val="toa heading"/>
    <w:basedOn w:val="Normal"/>
    <w:next w:val="Normal"/>
    <w:semiHidden/>
    <w:rsid w:val="0059743C"/>
    <w:pPr>
      <w:spacing w:before="120"/>
      <w:jc w:val="center"/>
    </w:pPr>
    <w:rPr>
      <w:b/>
      <w:sz w:val="28"/>
    </w:rPr>
  </w:style>
  <w:style w:type="paragraph" w:customStyle="1" w:styleId="TOChead">
    <w:name w:val="TOChead"/>
    <w:basedOn w:val="Normal"/>
    <w:rsid w:val="0059743C"/>
    <w:pPr>
      <w:widowControl/>
      <w:spacing w:before="0" w:after="0"/>
      <w:jc w:val="center"/>
    </w:pPr>
    <w:rPr>
      <w:b/>
      <w:sz w:val="28"/>
      <w:szCs w:val="28"/>
    </w:rPr>
  </w:style>
  <w:style w:type="paragraph" w:styleId="BodyText2">
    <w:name w:val="Body Text 2"/>
    <w:basedOn w:val="Normal"/>
    <w:rsid w:val="0059743C"/>
    <w:rPr>
      <w:b/>
      <w:bCs/>
    </w:rPr>
  </w:style>
  <w:style w:type="paragraph" w:customStyle="1" w:styleId="listlast">
    <w:name w:val="listlast"/>
    <w:basedOn w:val="Normal"/>
    <w:next w:val="Normal"/>
    <w:rsid w:val="0059743C"/>
    <w:pPr>
      <w:widowControl/>
      <w:ind w:left="360" w:hanging="360"/>
    </w:pPr>
  </w:style>
  <w:style w:type="paragraph" w:styleId="BalloonText">
    <w:name w:val="Balloon Text"/>
    <w:basedOn w:val="Normal"/>
    <w:semiHidden/>
    <w:rsid w:val="0059743C"/>
    <w:rPr>
      <w:rFonts w:ascii="Tahoma" w:hAnsi="Tahoma" w:cs="Tahoma"/>
      <w:sz w:val="16"/>
      <w:szCs w:val="16"/>
    </w:rPr>
  </w:style>
  <w:style w:type="paragraph" w:styleId="BodyText3">
    <w:name w:val="Body Text 3"/>
    <w:basedOn w:val="Normal"/>
    <w:rsid w:val="0059743C"/>
    <w:pPr>
      <w:jc w:val="both"/>
    </w:pPr>
  </w:style>
  <w:style w:type="character" w:styleId="Strong">
    <w:name w:val="Strong"/>
    <w:qFormat/>
    <w:rsid w:val="0059743C"/>
    <w:rPr>
      <w:b/>
      <w:bCs/>
    </w:rPr>
  </w:style>
  <w:style w:type="paragraph" w:customStyle="1" w:styleId="Tabletext1">
    <w:name w:val="Table text"/>
    <w:basedOn w:val="Normal"/>
    <w:rsid w:val="0059743C"/>
    <w:pPr>
      <w:widowControl/>
      <w:spacing w:before="0" w:after="0" w:line="240" w:lineRule="auto"/>
      <w:ind w:right="0"/>
      <w:jc w:val="both"/>
    </w:pPr>
    <w:rPr>
      <w:rFonts w:eastAsia="MS Mincho"/>
      <w:color w:val="000000"/>
    </w:rPr>
  </w:style>
  <w:style w:type="paragraph" w:customStyle="1" w:styleId="NumberedList">
    <w:name w:val="Numbered List"/>
    <w:basedOn w:val="Body"/>
    <w:rsid w:val="0059743C"/>
    <w:pPr>
      <w:tabs>
        <w:tab w:val="num" w:pos="1800"/>
      </w:tabs>
      <w:ind w:left="1800" w:hanging="360"/>
    </w:pPr>
  </w:style>
  <w:style w:type="paragraph" w:customStyle="1" w:styleId="Body">
    <w:name w:val="Body"/>
    <w:basedOn w:val="Normal"/>
    <w:rsid w:val="0059743C"/>
    <w:pPr>
      <w:ind w:left="1080"/>
      <w:jc w:val="both"/>
    </w:pPr>
  </w:style>
  <w:style w:type="paragraph" w:customStyle="1" w:styleId="BulletedList">
    <w:name w:val="Bulleted List"/>
    <w:basedOn w:val="Body"/>
    <w:rsid w:val="0059743C"/>
    <w:pPr>
      <w:tabs>
        <w:tab w:val="num" w:pos="1800"/>
      </w:tabs>
      <w:spacing w:before="0" w:after="120"/>
      <w:ind w:left="1800" w:hanging="360"/>
    </w:pPr>
  </w:style>
  <w:style w:type="paragraph" w:styleId="HTMLPreformatted">
    <w:name w:val="HTML Preformatted"/>
    <w:basedOn w:val="Normal"/>
    <w:rsid w:val="005974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0"/>
    </w:pPr>
    <w:rPr>
      <w:rFonts w:ascii="Arial Unicode MS" w:eastAsia="Arial Unicode MS" w:hAnsi="Arial Unicode MS" w:cs="Arial Unicode MS"/>
      <w:color w:val="000000"/>
    </w:rPr>
  </w:style>
  <w:style w:type="paragraph" w:customStyle="1" w:styleId="HeaderSecondLine">
    <w:name w:val="HeaderSecondLine"/>
    <w:basedOn w:val="Header"/>
    <w:rsid w:val="0059743C"/>
    <w:pPr>
      <w:spacing w:before="20"/>
    </w:pPr>
    <w:rPr>
      <w:b/>
    </w:rPr>
  </w:style>
  <w:style w:type="paragraph" w:customStyle="1" w:styleId="Formula10pt">
    <w:name w:val="Formula 10pt"/>
    <w:basedOn w:val="Normal"/>
    <w:next w:val="Normal"/>
    <w:rsid w:val="0059743C"/>
    <w:pPr>
      <w:ind w:left="360"/>
    </w:pPr>
    <w:rPr>
      <w:rFonts w:ascii="Times New Roman" w:hAnsi="Times New Roman"/>
    </w:rPr>
  </w:style>
  <w:style w:type="table" w:styleId="TableGrid">
    <w:name w:val="Table Grid"/>
    <w:basedOn w:val="TableNormal"/>
    <w:uiPriority w:val="39"/>
    <w:rsid w:val="0059743C"/>
    <w:pPr>
      <w:widowControl w:val="0"/>
      <w:spacing w:before="26" w:after="240" w:line="240" w:lineRule="atLeast"/>
      <w:ind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semiHidden/>
    <w:rsid w:val="0059743C"/>
    <w:rPr>
      <w:b/>
      <w:bCs/>
    </w:rPr>
  </w:style>
  <w:style w:type="character" w:customStyle="1" w:styleId="BodytextChar">
    <w:name w:val="Bodytext Char"/>
    <w:link w:val="Bodytext"/>
    <w:rsid w:val="0059743C"/>
    <w:rPr>
      <w:rFonts w:ascii="Arial" w:hAnsi="Arial"/>
    </w:rPr>
  </w:style>
  <w:style w:type="character" w:customStyle="1" w:styleId="Heading2Char">
    <w:name w:val="Heading 2 Char"/>
    <w:aliases w:val="ClassHeading Char"/>
    <w:link w:val="Heading2"/>
    <w:rsid w:val="0059743C"/>
    <w:rPr>
      <w:rFonts w:ascii="Arial" w:hAnsi="Arial"/>
      <w:color w:val="479DB3"/>
      <w:sz w:val="32"/>
      <w:szCs w:val="44"/>
      <w:lang w:val="en-US" w:eastAsia="en-US"/>
    </w:rPr>
  </w:style>
  <w:style w:type="character" w:customStyle="1" w:styleId="Heading4Char">
    <w:name w:val="Heading 4 Char"/>
    <w:link w:val="Heading4"/>
    <w:rsid w:val="0059743C"/>
    <w:rPr>
      <w:rFonts w:ascii="Arial" w:hAnsi="Arial"/>
      <w:bCs/>
      <w:color w:val="404040"/>
      <w:sz w:val="24"/>
      <w:szCs w:val="44"/>
      <w:lang w:val="en-US" w:eastAsia="en-US"/>
    </w:rPr>
  </w:style>
  <w:style w:type="paragraph" w:styleId="Revision">
    <w:name w:val="Revision"/>
    <w:hidden/>
    <w:uiPriority w:val="99"/>
    <w:semiHidden/>
    <w:rsid w:val="0059743C"/>
    <w:rPr>
      <w:rFonts w:ascii="Arial" w:hAnsi="Arial"/>
      <w:lang w:val="en-US" w:eastAsia="en-US"/>
    </w:rPr>
  </w:style>
  <w:style w:type="paragraph" w:customStyle="1" w:styleId="Normalt">
    <w:name w:val="Normalt"/>
    <w:basedOn w:val="Normal"/>
    <w:rsid w:val="0059743C"/>
    <w:pPr>
      <w:widowControl/>
      <w:spacing w:before="40" w:after="60"/>
      <w:ind w:left="58" w:right="29"/>
    </w:pPr>
    <w:rPr>
      <w:sz w:val="18"/>
    </w:rPr>
  </w:style>
  <w:style w:type="paragraph" w:customStyle="1" w:styleId="tablesplit">
    <w:name w:val="table_split"/>
    <w:basedOn w:val="Normal"/>
    <w:rsid w:val="0059743C"/>
    <w:pPr>
      <w:widowControl/>
      <w:spacing w:before="0" w:after="0"/>
      <w:ind w:right="310"/>
      <w:jc w:val="right"/>
    </w:pPr>
    <w:rPr>
      <w:i/>
      <w:sz w:val="18"/>
    </w:rPr>
  </w:style>
  <w:style w:type="character" w:customStyle="1" w:styleId="CommentTextChar">
    <w:name w:val="Comment Text Char"/>
    <w:link w:val="CommentText"/>
    <w:semiHidden/>
    <w:rsid w:val="0059743C"/>
    <w:rPr>
      <w:rFonts w:ascii="Arial" w:hAnsi="Arial"/>
    </w:rPr>
  </w:style>
  <w:style w:type="character" w:customStyle="1" w:styleId="FooterChar">
    <w:name w:val="Footer Char"/>
    <w:link w:val="Footer"/>
    <w:uiPriority w:val="99"/>
    <w:rsid w:val="0059743C"/>
    <w:rPr>
      <w:rFonts w:ascii="Arial" w:hAnsi="Arial"/>
    </w:rPr>
  </w:style>
  <w:style w:type="character" w:customStyle="1" w:styleId="HeaderChar">
    <w:name w:val="Header Char"/>
    <w:link w:val="Header"/>
    <w:uiPriority w:val="99"/>
    <w:rsid w:val="0059743C"/>
    <w:rPr>
      <w:rFonts w:ascii="Arial" w:hAnsi="Arial"/>
    </w:rPr>
  </w:style>
  <w:style w:type="character" w:customStyle="1" w:styleId="apple-converted-space">
    <w:name w:val="apple-converted-space"/>
    <w:rsid w:val="008C6902"/>
  </w:style>
  <w:style w:type="paragraph" w:customStyle="1" w:styleId="List1">
    <w:name w:val="List1"/>
    <w:basedOn w:val="Normal"/>
    <w:rsid w:val="00DA173E"/>
    <w:pPr>
      <w:spacing w:after="120"/>
      <w:ind w:left="36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81825">
      <w:bodyDiv w:val="1"/>
      <w:marLeft w:val="0"/>
      <w:marRight w:val="0"/>
      <w:marTop w:val="0"/>
      <w:marBottom w:val="0"/>
      <w:divBdr>
        <w:top w:val="none" w:sz="0" w:space="0" w:color="auto"/>
        <w:left w:val="none" w:sz="0" w:space="0" w:color="auto"/>
        <w:bottom w:val="none" w:sz="0" w:space="0" w:color="auto"/>
        <w:right w:val="none" w:sz="0" w:space="0" w:color="auto"/>
      </w:divBdr>
    </w:div>
    <w:div w:id="190454485">
      <w:bodyDiv w:val="1"/>
      <w:marLeft w:val="0"/>
      <w:marRight w:val="0"/>
      <w:marTop w:val="0"/>
      <w:marBottom w:val="0"/>
      <w:divBdr>
        <w:top w:val="none" w:sz="0" w:space="0" w:color="auto"/>
        <w:left w:val="none" w:sz="0" w:space="0" w:color="auto"/>
        <w:bottom w:val="none" w:sz="0" w:space="0" w:color="auto"/>
        <w:right w:val="none" w:sz="0" w:space="0" w:color="auto"/>
      </w:divBdr>
    </w:div>
    <w:div w:id="277877775">
      <w:bodyDiv w:val="1"/>
      <w:marLeft w:val="0"/>
      <w:marRight w:val="0"/>
      <w:marTop w:val="0"/>
      <w:marBottom w:val="0"/>
      <w:divBdr>
        <w:top w:val="none" w:sz="0" w:space="0" w:color="auto"/>
        <w:left w:val="none" w:sz="0" w:space="0" w:color="auto"/>
        <w:bottom w:val="none" w:sz="0" w:space="0" w:color="auto"/>
        <w:right w:val="none" w:sz="0" w:space="0" w:color="auto"/>
      </w:divBdr>
    </w:div>
    <w:div w:id="608632838">
      <w:bodyDiv w:val="1"/>
      <w:marLeft w:val="0"/>
      <w:marRight w:val="0"/>
      <w:marTop w:val="0"/>
      <w:marBottom w:val="0"/>
      <w:divBdr>
        <w:top w:val="none" w:sz="0" w:space="0" w:color="auto"/>
        <w:left w:val="none" w:sz="0" w:space="0" w:color="auto"/>
        <w:bottom w:val="none" w:sz="0" w:space="0" w:color="auto"/>
        <w:right w:val="none" w:sz="0" w:space="0" w:color="auto"/>
      </w:divBdr>
    </w:div>
    <w:div w:id="654995088">
      <w:bodyDiv w:val="1"/>
      <w:marLeft w:val="0"/>
      <w:marRight w:val="0"/>
      <w:marTop w:val="0"/>
      <w:marBottom w:val="0"/>
      <w:divBdr>
        <w:top w:val="none" w:sz="0" w:space="0" w:color="auto"/>
        <w:left w:val="none" w:sz="0" w:space="0" w:color="auto"/>
        <w:bottom w:val="none" w:sz="0" w:space="0" w:color="auto"/>
        <w:right w:val="none" w:sz="0" w:space="0" w:color="auto"/>
      </w:divBdr>
    </w:div>
    <w:div w:id="902251309">
      <w:bodyDiv w:val="1"/>
      <w:marLeft w:val="0"/>
      <w:marRight w:val="0"/>
      <w:marTop w:val="0"/>
      <w:marBottom w:val="0"/>
      <w:divBdr>
        <w:top w:val="none" w:sz="0" w:space="0" w:color="auto"/>
        <w:left w:val="none" w:sz="0" w:space="0" w:color="auto"/>
        <w:bottom w:val="none" w:sz="0" w:space="0" w:color="auto"/>
        <w:right w:val="none" w:sz="0" w:space="0" w:color="auto"/>
      </w:divBdr>
      <w:divsChild>
        <w:div w:id="714356225">
          <w:marLeft w:val="0"/>
          <w:marRight w:val="0"/>
          <w:marTop w:val="0"/>
          <w:marBottom w:val="0"/>
          <w:divBdr>
            <w:top w:val="none" w:sz="0" w:space="0" w:color="auto"/>
            <w:left w:val="none" w:sz="0" w:space="0" w:color="auto"/>
            <w:bottom w:val="none" w:sz="0" w:space="0" w:color="auto"/>
            <w:right w:val="none" w:sz="0" w:space="0" w:color="auto"/>
          </w:divBdr>
          <w:divsChild>
            <w:div w:id="2085565595">
              <w:marLeft w:val="0"/>
              <w:marRight w:val="0"/>
              <w:marTop w:val="0"/>
              <w:marBottom w:val="0"/>
              <w:divBdr>
                <w:top w:val="none" w:sz="0" w:space="0" w:color="auto"/>
                <w:left w:val="none" w:sz="0" w:space="0" w:color="auto"/>
                <w:bottom w:val="none" w:sz="0" w:space="0" w:color="auto"/>
                <w:right w:val="none" w:sz="0" w:space="0" w:color="auto"/>
              </w:divBdr>
            </w:div>
          </w:divsChild>
        </w:div>
        <w:div w:id="929392943">
          <w:marLeft w:val="0"/>
          <w:marRight w:val="0"/>
          <w:marTop w:val="0"/>
          <w:marBottom w:val="0"/>
          <w:divBdr>
            <w:top w:val="none" w:sz="0" w:space="0" w:color="auto"/>
            <w:left w:val="none" w:sz="0" w:space="0" w:color="auto"/>
            <w:bottom w:val="none" w:sz="0" w:space="0" w:color="auto"/>
            <w:right w:val="none" w:sz="0" w:space="0" w:color="auto"/>
          </w:divBdr>
          <w:divsChild>
            <w:div w:id="300891143">
              <w:marLeft w:val="0"/>
              <w:marRight w:val="0"/>
              <w:marTop w:val="0"/>
              <w:marBottom w:val="0"/>
              <w:divBdr>
                <w:top w:val="none" w:sz="0" w:space="0" w:color="auto"/>
                <w:left w:val="none" w:sz="0" w:space="0" w:color="auto"/>
                <w:bottom w:val="none" w:sz="0" w:space="0" w:color="auto"/>
                <w:right w:val="none" w:sz="0" w:space="0" w:color="auto"/>
              </w:divBdr>
            </w:div>
            <w:div w:id="335228704">
              <w:marLeft w:val="0"/>
              <w:marRight w:val="0"/>
              <w:marTop w:val="0"/>
              <w:marBottom w:val="0"/>
              <w:divBdr>
                <w:top w:val="none" w:sz="0" w:space="0" w:color="auto"/>
                <w:left w:val="none" w:sz="0" w:space="0" w:color="auto"/>
                <w:bottom w:val="none" w:sz="0" w:space="0" w:color="auto"/>
                <w:right w:val="none" w:sz="0" w:space="0" w:color="auto"/>
              </w:divBdr>
            </w:div>
            <w:div w:id="363336750">
              <w:marLeft w:val="0"/>
              <w:marRight w:val="0"/>
              <w:marTop w:val="0"/>
              <w:marBottom w:val="0"/>
              <w:divBdr>
                <w:top w:val="none" w:sz="0" w:space="0" w:color="auto"/>
                <w:left w:val="none" w:sz="0" w:space="0" w:color="auto"/>
                <w:bottom w:val="none" w:sz="0" w:space="0" w:color="auto"/>
                <w:right w:val="none" w:sz="0" w:space="0" w:color="auto"/>
              </w:divBdr>
            </w:div>
            <w:div w:id="1277760196">
              <w:marLeft w:val="0"/>
              <w:marRight w:val="0"/>
              <w:marTop w:val="0"/>
              <w:marBottom w:val="0"/>
              <w:divBdr>
                <w:top w:val="none" w:sz="0" w:space="0" w:color="auto"/>
                <w:left w:val="none" w:sz="0" w:space="0" w:color="auto"/>
                <w:bottom w:val="none" w:sz="0" w:space="0" w:color="auto"/>
                <w:right w:val="none" w:sz="0" w:space="0" w:color="auto"/>
              </w:divBdr>
            </w:div>
            <w:div w:id="1647540179">
              <w:marLeft w:val="0"/>
              <w:marRight w:val="0"/>
              <w:marTop w:val="0"/>
              <w:marBottom w:val="0"/>
              <w:divBdr>
                <w:top w:val="none" w:sz="0" w:space="0" w:color="auto"/>
                <w:left w:val="none" w:sz="0" w:space="0" w:color="auto"/>
                <w:bottom w:val="none" w:sz="0" w:space="0" w:color="auto"/>
                <w:right w:val="none" w:sz="0" w:space="0" w:color="auto"/>
              </w:divBdr>
            </w:div>
            <w:div w:id="1768841346">
              <w:marLeft w:val="0"/>
              <w:marRight w:val="0"/>
              <w:marTop w:val="0"/>
              <w:marBottom w:val="0"/>
              <w:divBdr>
                <w:top w:val="none" w:sz="0" w:space="0" w:color="auto"/>
                <w:left w:val="none" w:sz="0" w:space="0" w:color="auto"/>
                <w:bottom w:val="none" w:sz="0" w:space="0" w:color="auto"/>
                <w:right w:val="none" w:sz="0" w:space="0" w:color="auto"/>
              </w:divBdr>
            </w:div>
            <w:div w:id="1827090643">
              <w:marLeft w:val="0"/>
              <w:marRight w:val="0"/>
              <w:marTop w:val="0"/>
              <w:marBottom w:val="0"/>
              <w:divBdr>
                <w:top w:val="none" w:sz="0" w:space="0" w:color="auto"/>
                <w:left w:val="none" w:sz="0" w:space="0" w:color="auto"/>
                <w:bottom w:val="none" w:sz="0" w:space="0" w:color="auto"/>
                <w:right w:val="none" w:sz="0" w:space="0" w:color="auto"/>
              </w:divBdr>
            </w:div>
            <w:div w:id="1888446715">
              <w:marLeft w:val="0"/>
              <w:marRight w:val="0"/>
              <w:marTop w:val="0"/>
              <w:marBottom w:val="0"/>
              <w:divBdr>
                <w:top w:val="none" w:sz="0" w:space="0" w:color="auto"/>
                <w:left w:val="none" w:sz="0" w:space="0" w:color="auto"/>
                <w:bottom w:val="none" w:sz="0" w:space="0" w:color="auto"/>
                <w:right w:val="none" w:sz="0" w:space="0" w:color="auto"/>
              </w:divBdr>
            </w:div>
            <w:div w:id="1982037180">
              <w:marLeft w:val="0"/>
              <w:marRight w:val="0"/>
              <w:marTop w:val="0"/>
              <w:marBottom w:val="0"/>
              <w:divBdr>
                <w:top w:val="none" w:sz="0" w:space="0" w:color="auto"/>
                <w:left w:val="none" w:sz="0" w:space="0" w:color="auto"/>
                <w:bottom w:val="none" w:sz="0" w:space="0" w:color="auto"/>
                <w:right w:val="none" w:sz="0" w:space="0" w:color="auto"/>
              </w:divBdr>
            </w:div>
          </w:divsChild>
        </w:div>
        <w:div w:id="937786539">
          <w:marLeft w:val="0"/>
          <w:marRight w:val="0"/>
          <w:marTop w:val="0"/>
          <w:marBottom w:val="0"/>
          <w:divBdr>
            <w:top w:val="none" w:sz="0" w:space="0" w:color="auto"/>
            <w:left w:val="none" w:sz="0" w:space="0" w:color="auto"/>
            <w:bottom w:val="none" w:sz="0" w:space="0" w:color="auto"/>
            <w:right w:val="none" w:sz="0" w:space="0" w:color="auto"/>
          </w:divBdr>
          <w:divsChild>
            <w:div w:id="1365328555">
              <w:marLeft w:val="0"/>
              <w:marRight w:val="0"/>
              <w:marTop w:val="0"/>
              <w:marBottom w:val="0"/>
              <w:divBdr>
                <w:top w:val="none" w:sz="0" w:space="0" w:color="auto"/>
                <w:left w:val="none" w:sz="0" w:space="0" w:color="auto"/>
                <w:bottom w:val="none" w:sz="0" w:space="0" w:color="auto"/>
                <w:right w:val="none" w:sz="0" w:space="0" w:color="auto"/>
              </w:divBdr>
            </w:div>
          </w:divsChild>
        </w:div>
        <w:div w:id="1092094383">
          <w:marLeft w:val="0"/>
          <w:marRight w:val="0"/>
          <w:marTop w:val="0"/>
          <w:marBottom w:val="0"/>
          <w:divBdr>
            <w:top w:val="none" w:sz="0" w:space="0" w:color="auto"/>
            <w:left w:val="none" w:sz="0" w:space="0" w:color="auto"/>
            <w:bottom w:val="none" w:sz="0" w:space="0" w:color="auto"/>
            <w:right w:val="none" w:sz="0" w:space="0" w:color="auto"/>
          </w:divBdr>
          <w:divsChild>
            <w:div w:id="1226644867">
              <w:marLeft w:val="0"/>
              <w:marRight w:val="0"/>
              <w:marTop w:val="0"/>
              <w:marBottom w:val="0"/>
              <w:divBdr>
                <w:top w:val="none" w:sz="0" w:space="0" w:color="auto"/>
                <w:left w:val="none" w:sz="0" w:space="0" w:color="auto"/>
                <w:bottom w:val="none" w:sz="0" w:space="0" w:color="auto"/>
                <w:right w:val="none" w:sz="0" w:space="0" w:color="auto"/>
              </w:divBdr>
            </w:div>
          </w:divsChild>
        </w:div>
        <w:div w:id="1115251644">
          <w:marLeft w:val="0"/>
          <w:marRight w:val="0"/>
          <w:marTop w:val="0"/>
          <w:marBottom w:val="0"/>
          <w:divBdr>
            <w:top w:val="none" w:sz="0" w:space="0" w:color="auto"/>
            <w:left w:val="none" w:sz="0" w:space="0" w:color="auto"/>
            <w:bottom w:val="none" w:sz="0" w:space="0" w:color="auto"/>
            <w:right w:val="none" w:sz="0" w:space="0" w:color="auto"/>
          </w:divBdr>
          <w:divsChild>
            <w:div w:id="78992440">
              <w:marLeft w:val="0"/>
              <w:marRight w:val="0"/>
              <w:marTop w:val="0"/>
              <w:marBottom w:val="0"/>
              <w:divBdr>
                <w:top w:val="none" w:sz="0" w:space="0" w:color="auto"/>
                <w:left w:val="none" w:sz="0" w:space="0" w:color="auto"/>
                <w:bottom w:val="none" w:sz="0" w:space="0" w:color="auto"/>
                <w:right w:val="none" w:sz="0" w:space="0" w:color="auto"/>
              </w:divBdr>
            </w:div>
            <w:div w:id="404689211">
              <w:marLeft w:val="0"/>
              <w:marRight w:val="0"/>
              <w:marTop w:val="0"/>
              <w:marBottom w:val="0"/>
              <w:divBdr>
                <w:top w:val="none" w:sz="0" w:space="0" w:color="auto"/>
                <w:left w:val="none" w:sz="0" w:space="0" w:color="auto"/>
                <w:bottom w:val="none" w:sz="0" w:space="0" w:color="auto"/>
                <w:right w:val="none" w:sz="0" w:space="0" w:color="auto"/>
              </w:divBdr>
            </w:div>
            <w:div w:id="450171417">
              <w:marLeft w:val="0"/>
              <w:marRight w:val="0"/>
              <w:marTop w:val="0"/>
              <w:marBottom w:val="0"/>
              <w:divBdr>
                <w:top w:val="none" w:sz="0" w:space="0" w:color="auto"/>
                <w:left w:val="none" w:sz="0" w:space="0" w:color="auto"/>
                <w:bottom w:val="none" w:sz="0" w:space="0" w:color="auto"/>
                <w:right w:val="none" w:sz="0" w:space="0" w:color="auto"/>
              </w:divBdr>
            </w:div>
            <w:div w:id="594900180">
              <w:marLeft w:val="0"/>
              <w:marRight w:val="0"/>
              <w:marTop w:val="0"/>
              <w:marBottom w:val="0"/>
              <w:divBdr>
                <w:top w:val="none" w:sz="0" w:space="0" w:color="auto"/>
                <w:left w:val="none" w:sz="0" w:space="0" w:color="auto"/>
                <w:bottom w:val="none" w:sz="0" w:space="0" w:color="auto"/>
                <w:right w:val="none" w:sz="0" w:space="0" w:color="auto"/>
              </w:divBdr>
            </w:div>
            <w:div w:id="1277298762">
              <w:marLeft w:val="0"/>
              <w:marRight w:val="0"/>
              <w:marTop w:val="0"/>
              <w:marBottom w:val="0"/>
              <w:divBdr>
                <w:top w:val="none" w:sz="0" w:space="0" w:color="auto"/>
                <w:left w:val="none" w:sz="0" w:space="0" w:color="auto"/>
                <w:bottom w:val="none" w:sz="0" w:space="0" w:color="auto"/>
                <w:right w:val="none" w:sz="0" w:space="0" w:color="auto"/>
              </w:divBdr>
            </w:div>
            <w:div w:id="1403989128">
              <w:marLeft w:val="0"/>
              <w:marRight w:val="0"/>
              <w:marTop w:val="0"/>
              <w:marBottom w:val="0"/>
              <w:divBdr>
                <w:top w:val="none" w:sz="0" w:space="0" w:color="auto"/>
                <w:left w:val="none" w:sz="0" w:space="0" w:color="auto"/>
                <w:bottom w:val="none" w:sz="0" w:space="0" w:color="auto"/>
                <w:right w:val="none" w:sz="0" w:space="0" w:color="auto"/>
              </w:divBdr>
            </w:div>
            <w:div w:id="1427387855">
              <w:marLeft w:val="0"/>
              <w:marRight w:val="0"/>
              <w:marTop w:val="0"/>
              <w:marBottom w:val="0"/>
              <w:divBdr>
                <w:top w:val="none" w:sz="0" w:space="0" w:color="auto"/>
                <w:left w:val="none" w:sz="0" w:space="0" w:color="auto"/>
                <w:bottom w:val="none" w:sz="0" w:space="0" w:color="auto"/>
                <w:right w:val="none" w:sz="0" w:space="0" w:color="auto"/>
              </w:divBdr>
            </w:div>
            <w:div w:id="1851721190">
              <w:marLeft w:val="0"/>
              <w:marRight w:val="0"/>
              <w:marTop w:val="0"/>
              <w:marBottom w:val="0"/>
              <w:divBdr>
                <w:top w:val="none" w:sz="0" w:space="0" w:color="auto"/>
                <w:left w:val="none" w:sz="0" w:space="0" w:color="auto"/>
                <w:bottom w:val="none" w:sz="0" w:space="0" w:color="auto"/>
                <w:right w:val="none" w:sz="0" w:space="0" w:color="auto"/>
              </w:divBdr>
            </w:div>
            <w:div w:id="2016614193">
              <w:marLeft w:val="0"/>
              <w:marRight w:val="0"/>
              <w:marTop w:val="0"/>
              <w:marBottom w:val="0"/>
              <w:divBdr>
                <w:top w:val="none" w:sz="0" w:space="0" w:color="auto"/>
                <w:left w:val="none" w:sz="0" w:space="0" w:color="auto"/>
                <w:bottom w:val="none" w:sz="0" w:space="0" w:color="auto"/>
                <w:right w:val="none" w:sz="0" w:space="0" w:color="auto"/>
              </w:divBdr>
            </w:div>
          </w:divsChild>
        </w:div>
        <w:div w:id="1172451847">
          <w:marLeft w:val="0"/>
          <w:marRight w:val="0"/>
          <w:marTop w:val="0"/>
          <w:marBottom w:val="0"/>
          <w:divBdr>
            <w:top w:val="none" w:sz="0" w:space="0" w:color="auto"/>
            <w:left w:val="none" w:sz="0" w:space="0" w:color="auto"/>
            <w:bottom w:val="none" w:sz="0" w:space="0" w:color="auto"/>
            <w:right w:val="none" w:sz="0" w:space="0" w:color="auto"/>
          </w:divBdr>
          <w:divsChild>
            <w:div w:id="1816992928">
              <w:marLeft w:val="0"/>
              <w:marRight w:val="0"/>
              <w:marTop w:val="0"/>
              <w:marBottom w:val="0"/>
              <w:divBdr>
                <w:top w:val="none" w:sz="0" w:space="0" w:color="auto"/>
                <w:left w:val="none" w:sz="0" w:space="0" w:color="auto"/>
                <w:bottom w:val="none" w:sz="0" w:space="0" w:color="auto"/>
                <w:right w:val="none" w:sz="0" w:space="0" w:color="auto"/>
              </w:divBdr>
            </w:div>
          </w:divsChild>
        </w:div>
        <w:div w:id="1221210421">
          <w:marLeft w:val="0"/>
          <w:marRight w:val="0"/>
          <w:marTop w:val="0"/>
          <w:marBottom w:val="0"/>
          <w:divBdr>
            <w:top w:val="none" w:sz="0" w:space="0" w:color="auto"/>
            <w:left w:val="none" w:sz="0" w:space="0" w:color="auto"/>
            <w:bottom w:val="none" w:sz="0" w:space="0" w:color="auto"/>
            <w:right w:val="none" w:sz="0" w:space="0" w:color="auto"/>
          </w:divBdr>
          <w:divsChild>
            <w:div w:id="253786687">
              <w:marLeft w:val="0"/>
              <w:marRight w:val="0"/>
              <w:marTop w:val="0"/>
              <w:marBottom w:val="0"/>
              <w:divBdr>
                <w:top w:val="none" w:sz="0" w:space="0" w:color="auto"/>
                <w:left w:val="none" w:sz="0" w:space="0" w:color="auto"/>
                <w:bottom w:val="none" w:sz="0" w:space="0" w:color="auto"/>
                <w:right w:val="none" w:sz="0" w:space="0" w:color="auto"/>
              </w:divBdr>
            </w:div>
            <w:div w:id="567421160">
              <w:marLeft w:val="0"/>
              <w:marRight w:val="0"/>
              <w:marTop w:val="0"/>
              <w:marBottom w:val="0"/>
              <w:divBdr>
                <w:top w:val="none" w:sz="0" w:space="0" w:color="auto"/>
                <w:left w:val="none" w:sz="0" w:space="0" w:color="auto"/>
                <w:bottom w:val="none" w:sz="0" w:space="0" w:color="auto"/>
                <w:right w:val="none" w:sz="0" w:space="0" w:color="auto"/>
              </w:divBdr>
            </w:div>
            <w:div w:id="1183662887">
              <w:marLeft w:val="0"/>
              <w:marRight w:val="0"/>
              <w:marTop w:val="0"/>
              <w:marBottom w:val="0"/>
              <w:divBdr>
                <w:top w:val="none" w:sz="0" w:space="0" w:color="auto"/>
                <w:left w:val="none" w:sz="0" w:space="0" w:color="auto"/>
                <w:bottom w:val="none" w:sz="0" w:space="0" w:color="auto"/>
                <w:right w:val="none" w:sz="0" w:space="0" w:color="auto"/>
              </w:divBdr>
            </w:div>
            <w:div w:id="1247881193">
              <w:marLeft w:val="0"/>
              <w:marRight w:val="0"/>
              <w:marTop w:val="0"/>
              <w:marBottom w:val="0"/>
              <w:divBdr>
                <w:top w:val="none" w:sz="0" w:space="0" w:color="auto"/>
                <w:left w:val="none" w:sz="0" w:space="0" w:color="auto"/>
                <w:bottom w:val="none" w:sz="0" w:space="0" w:color="auto"/>
                <w:right w:val="none" w:sz="0" w:space="0" w:color="auto"/>
              </w:divBdr>
            </w:div>
            <w:div w:id="1319455722">
              <w:marLeft w:val="0"/>
              <w:marRight w:val="0"/>
              <w:marTop w:val="0"/>
              <w:marBottom w:val="0"/>
              <w:divBdr>
                <w:top w:val="none" w:sz="0" w:space="0" w:color="auto"/>
                <w:left w:val="none" w:sz="0" w:space="0" w:color="auto"/>
                <w:bottom w:val="none" w:sz="0" w:space="0" w:color="auto"/>
                <w:right w:val="none" w:sz="0" w:space="0" w:color="auto"/>
              </w:divBdr>
            </w:div>
            <w:div w:id="1555192897">
              <w:marLeft w:val="0"/>
              <w:marRight w:val="0"/>
              <w:marTop w:val="0"/>
              <w:marBottom w:val="0"/>
              <w:divBdr>
                <w:top w:val="none" w:sz="0" w:space="0" w:color="auto"/>
                <w:left w:val="none" w:sz="0" w:space="0" w:color="auto"/>
                <w:bottom w:val="none" w:sz="0" w:space="0" w:color="auto"/>
                <w:right w:val="none" w:sz="0" w:space="0" w:color="auto"/>
              </w:divBdr>
            </w:div>
            <w:div w:id="1701010845">
              <w:marLeft w:val="0"/>
              <w:marRight w:val="0"/>
              <w:marTop w:val="0"/>
              <w:marBottom w:val="0"/>
              <w:divBdr>
                <w:top w:val="none" w:sz="0" w:space="0" w:color="auto"/>
                <w:left w:val="none" w:sz="0" w:space="0" w:color="auto"/>
                <w:bottom w:val="none" w:sz="0" w:space="0" w:color="auto"/>
                <w:right w:val="none" w:sz="0" w:space="0" w:color="auto"/>
              </w:divBdr>
            </w:div>
            <w:div w:id="1814906191">
              <w:marLeft w:val="0"/>
              <w:marRight w:val="0"/>
              <w:marTop w:val="0"/>
              <w:marBottom w:val="0"/>
              <w:divBdr>
                <w:top w:val="none" w:sz="0" w:space="0" w:color="auto"/>
                <w:left w:val="none" w:sz="0" w:space="0" w:color="auto"/>
                <w:bottom w:val="none" w:sz="0" w:space="0" w:color="auto"/>
                <w:right w:val="none" w:sz="0" w:space="0" w:color="auto"/>
              </w:divBdr>
            </w:div>
            <w:div w:id="1930918519">
              <w:marLeft w:val="0"/>
              <w:marRight w:val="0"/>
              <w:marTop w:val="0"/>
              <w:marBottom w:val="0"/>
              <w:divBdr>
                <w:top w:val="none" w:sz="0" w:space="0" w:color="auto"/>
                <w:left w:val="none" w:sz="0" w:space="0" w:color="auto"/>
                <w:bottom w:val="none" w:sz="0" w:space="0" w:color="auto"/>
                <w:right w:val="none" w:sz="0" w:space="0" w:color="auto"/>
              </w:divBdr>
            </w:div>
          </w:divsChild>
        </w:div>
        <w:div w:id="1906647575">
          <w:marLeft w:val="0"/>
          <w:marRight w:val="0"/>
          <w:marTop w:val="0"/>
          <w:marBottom w:val="0"/>
          <w:divBdr>
            <w:top w:val="none" w:sz="0" w:space="0" w:color="auto"/>
            <w:left w:val="none" w:sz="0" w:space="0" w:color="auto"/>
            <w:bottom w:val="none" w:sz="0" w:space="0" w:color="auto"/>
            <w:right w:val="none" w:sz="0" w:space="0" w:color="auto"/>
          </w:divBdr>
          <w:divsChild>
            <w:div w:id="620767582">
              <w:marLeft w:val="0"/>
              <w:marRight w:val="0"/>
              <w:marTop w:val="0"/>
              <w:marBottom w:val="0"/>
              <w:divBdr>
                <w:top w:val="none" w:sz="0" w:space="0" w:color="auto"/>
                <w:left w:val="none" w:sz="0" w:space="0" w:color="auto"/>
                <w:bottom w:val="none" w:sz="0" w:space="0" w:color="auto"/>
                <w:right w:val="none" w:sz="0" w:space="0" w:color="auto"/>
              </w:divBdr>
            </w:div>
            <w:div w:id="743994932">
              <w:marLeft w:val="0"/>
              <w:marRight w:val="0"/>
              <w:marTop w:val="0"/>
              <w:marBottom w:val="0"/>
              <w:divBdr>
                <w:top w:val="none" w:sz="0" w:space="0" w:color="auto"/>
                <w:left w:val="none" w:sz="0" w:space="0" w:color="auto"/>
                <w:bottom w:val="none" w:sz="0" w:space="0" w:color="auto"/>
                <w:right w:val="none" w:sz="0" w:space="0" w:color="auto"/>
              </w:divBdr>
            </w:div>
            <w:div w:id="766925411">
              <w:marLeft w:val="0"/>
              <w:marRight w:val="0"/>
              <w:marTop w:val="0"/>
              <w:marBottom w:val="0"/>
              <w:divBdr>
                <w:top w:val="none" w:sz="0" w:space="0" w:color="auto"/>
                <w:left w:val="none" w:sz="0" w:space="0" w:color="auto"/>
                <w:bottom w:val="none" w:sz="0" w:space="0" w:color="auto"/>
                <w:right w:val="none" w:sz="0" w:space="0" w:color="auto"/>
              </w:divBdr>
            </w:div>
            <w:div w:id="877476477">
              <w:marLeft w:val="0"/>
              <w:marRight w:val="0"/>
              <w:marTop w:val="0"/>
              <w:marBottom w:val="0"/>
              <w:divBdr>
                <w:top w:val="none" w:sz="0" w:space="0" w:color="auto"/>
                <w:left w:val="none" w:sz="0" w:space="0" w:color="auto"/>
                <w:bottom w:val="none" w:sz="0" w:space="0" w:color="auto"/>
                <w:right w:val="none" w:sz="0" w:space="0" w:color="auto"/>
              </w:divBdr>
            </w:div>
            <w:div w:id="1205019156">
              <w:marLeft w:val="0"/>
              <w:marRight w:val="0"/>
              <w:marTop w:val="0"/>
              <w:marBottom w:val="0"/>
              <w:divBdr>
                <w:top w:val="none" w:sz="0" w:space="0" w:color="auto"/>
                <w:left w:val="none" w:sz="0" w:space="0" w:color="auto"/>
                <w:bottom w:val="none" w:sz="0" w:space="0" w:color="auto"/>
                <w:right w:val="none" w:sz="0" w:space="0" w:color="auto"/>
              </w:divBdr>
            </w:div>
            <w:div w:id="1566722491">
              <w:marLeft w:val="0"/>
              <w:marRight w:val="0"/>
              <w:marTop w:val="0"/>
              <w:marBottom w:val="0"/>
              <w:divBdr>
                <w:top w:val="none" w:sz="0" w:space="0" w:color="auto"/>
                <w:left w:val="none" w:sz="0" w:space="0" w:color="auto"/>
                <w:bottom w:val="none" w:sz="0" w:space="0" w:color="auto"/>
                <w:right w:val="none" w:sz="0" w:space="0" w:color="auto"/>
              </w:divBdr>
            </w:div>
            <w:div w:id="1620453513">
              <w:marLeft w:val="0"/>
              <w:marRight w:val="0"/>
              <w:marTop w:val="0"/>
              <w:marBottom w:val="0"/>
              <w:divBdr>
                <w:top w:val="none" w:sz="0" w:space="0" w:color="auto"/>
                <w:left w:val="none" w:sz="0" w:space="0" w:color="auto"/>
                <w:bottom w:val="none" w:sz="0" w:space="0" w:color="auto"/>
                <w:right w:val="none" w:sz="0" w:space="0" w:color="auto"/>
              </w:divBdr>
            </w:div>
            <w:div w:id="1780492942">
              <w:marLeft w:val="0"/>
              <w:marRight w:val="0"/>
              <w:marTop w:val="0"/>
              <w:marBottom w:val="0"/>
              <w:divBdr>
                <w:top w:val="none" w:sz="0" w:space="0" w:color="auto"/>
                <w:left w:val="none" w:sz="0" w:space="0" w:color="auto"/>
                <w:bottom w:val="none" w:sz="0" w:space="0" w:color="auto"/>
                <w:right w:val="none" w:sz="0" w:space="0" w:color="auto"/>
              </w:divBdr>
            </w:div>
            <w:div w:id="211015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6004">
      <w:bodyDiv w:val="1"/>
      <w:marLeft w:val="0"/>
      <w:marRight w:val="0"/>
      <w:marTop w:val="0"/>
      <w:marBottom w:val="0"/>
      <w:divBdr>
        <w:top w:val="none" w:sz="0" w:space="0" w:color="auto"/>
        <w:left w:val="none" w:sz="0" w:space="0" w:color="auto"/>
        <w:bottom w:val="none" w:sz="0" w:space="0" w:color="auto"/>
        <w:right w:val="none" w:sz="0" w:space="0" w:color="auto"/>
      </w:divBdr>
    </w:div>
    <w:div w:id="1264339530">
      <w:bodyDiv w:val="1"/>
      <w:marLeft w:val="0"/>
      <w:marRight w:val="0"/>
      <w:marTop w:val="0"/>
      <w:marBottom w:val="0"/>
      <w:divBdr>
        <w:top w:val="none" w:sz="0" w:space="0" w:color="auto"/>
        <w:left w:val="none" w:sz="0" w:space="0" w:color="auto"/>
        <w:bottom w:val="none" w:sz="0" w:space="0" w:color="auto"/>
        <w:right w:val="none" w:sz="0" w:space="0" w:color="auto"/>
      </w:divBdr>
    </w:div>
    <w:div w:id="1272055244">
      <w:bodyDiv w:val="1"/>
      <w:marLeft w:val="0"/>
      <w:marRight w:val="0"/>
      <w:marTop w:val="0"/>
      <w:marBottom w:val="0"/>
      <w:divBdr>
        <w:top w:val="none" w:sz="0" w:space="0" w:color="auto"/>
        <w:left w:val="none" w:sz="0" w:space="0" w:color="auto"/>
        <w:bottom w:val="none" w:sz="0" w:space="0" w:color="auto"/>
        <w:right w:val="none" w:sz="0" w:space="0" w:color="auto"/>
      </w:divBdr>
    </w:div>
    <w:div w:id="1316836336">
      <w:bodyDiv w:val="1"/>
      <w:marLeft w:val="0"/>
      <w:marRight w:val="0"/>
      <w:marTop w:val="0"/>
      <w:marBottom w:val="0"/>
      <w:divBdr>
        <w:top w:val="none" w:sz="0" w:space="0" w:color="auto"/>
        <w:left w:val="none" w:sz="0" w:space="0" w:color="auto"/>
        <w:bottom w:val="none" w:sz="0" w:space="0" w:color="auto"/>
        <w:right w:val="none" w:sz="0" w:space="0" w:color="auto"/>
      </w:divBdr>
    </w:div>
    <w:div w:id="1416584994">
      <w:bodyDiv w:val="1"/>
      <w:marLeft w:val="0"/>
      <w:marRight w:val="0"/>
      <w:marTop w:val="0"/>
      <w:marBottom w:val="0"/>
      <w:divBdr>
        <w:top w:val="none" w:sz="0" w:space="0" w:color="auto"/>
        <w:left w:val="none" w:sz="0" w:space="0" w:color="auto"/>
        <w:bottom w:val="none" w:sz="0" w:space="0" w:color="auto"/>
        <w:right w:val="none" w:sz="0" w:space="0" w:color="auto"/>
      </w:divBdr>
    </w:div>
    <w:div w:id="1464729908">
      <w:bodyDiv w:val="1"/>
      <w:marLeft w:val="0"/>
      <w:marRight w:val="0"/>
      <w:marTop w:val="0"/>
      <w:marBottom w:val="0"/>
      <w:divBdr>
        <w:top w:val="none" w:sz="0" w:space="0" w:color="auto"/>
        <w:left w:val="none" w:sz="0" w:space="0" w:color="auto"/>
        <w:bottom w:val="none" w:sz="0" w:space="0" w:color="auto"/>
        <w:right w:val="none" w:sz="0" w:space="0" w:color="auto"/>
      </w:divBdr>
    </w:div>
    <w:div w:id="1634940994">
      <w:bodyDiv w:val="1"/>
      <w:marLeft w:val="0"/>
      <w:marRight w:val="0"/>
      <w:marTop w:val="0"/>
      <w:marBottom w:val="0"/>
      <w:divBdr>
        <w:top w:val="none" w:sz="0" w:space="0" w:color="auto"/>
        <w:left w:val="none" w:sz="0" w:space="0" w:color="auto"/>
        <w:bottom w:val="none" w:sz="0" w:space="0" w:color="auto"/>
        <w:right w:val="none" w:sz="0" w:space="0" w:color="auto"/>
      </w:divBdr>
    </w:div>
    <w:div w:id="1739395680">
      <w:bodyDiv w:val="1"/>
      <w:marLeft w:val="0"/>
      <w:marRight w:val="0"/>
      <w:marTop w:val="0"/>
      <w:marBottom w:val="0"/>
      <w:divBdr>
        <w:top w:val="none" w:sz="0" w:space="0" w:color="auto"/>
        <w:left w:val="none" w:sz="0" w:space="0" w:color="auto"/>
        <w:bottom w:val="none" w:sz="0" w:space="0" w:color="auto"/>
        <w:right w:val="none" w:sz="0" w:space="0" w:color="auto"/>
      </w:divBdr>
    </w:div>
    <w:div w:id="1826388703">
      <w:bodyDiv w:val="1"/>
      <w:marLeft w:val="0"/>
      <w:marRight w:val="0"/>
      <w:marTop w:val="0"/>
      <w:marBottom w:val="0"/>
      <w:divBdr>
        <w:top w:val="none" w:sz="0" w:space="0" w:color="auto"/>
        <w:left w:val="none" w:sz="0" w:space="0" w:color="auto"/>
        <w:bottom w:val="none" w:sz="0" w:space="0" w:color="auto"/>
        <w:right w:val="none" w:sz="0" w:space="0" w:color="auto"/>
      </w:divBdr>
    </w:div>
    <w:div w:id="1919317948">
      <w:bodyDiv w:val="1"/>
      <w:marLeft w:val="0"/>
      <w:marRight w:val="0"/>
      <w:marTop w:val="0"/>
      <w:marBottom w:val="0"/>
      <w:divBdr>
        <w:top w:val="none" w:sz="0" w:space="0" w:color="auto"/>
        <w:left w:val="none" w:sz="0" w:space="0" w:color="auto"/>
        <w:bottom w:val="none" w:sz="0" w:space="0" w:color="auto"/>
        <w:right w:val="none" w:sz="0" w:space="0" w:color="auto"/>
      </w:divBdr>
    </w:div>
    <w:div w:id="1934706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59479\Desktop\SAP\Templates\QTQP-TEMPW.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A9C735C9F3CD54A948D0AD38DF112BF" ma:contentTypeVersion="4" ma:contentTypeDescription="Create a new document." ma:contentTypeScope="" ma:versionID="580a171cd10c354d127ddd4ccb42a406">
  <xsd:schema xmlns:xsd="http://www.w3.org/2001/XMLSchema" xmlns:xs="http://www.w3.org/2001/XMLSchema" xmlns:p="http://schemas.microsoft.com/office/2006/metadata/properties" xmlns:ns2="eac52b12-2228-488c-9d59-8a93d308b64e" xmlns:ns3="951c5514-b77c-4532-82d5-a05f2f7d58e2" targetNamespace="http://schemas.microsoft.com/office/2006/metadata/properties" ma:root="true" ma:fieldsID="97de6e2cc3eb0ac4db5100074650e727" ns2:_="" ns3:_="">
    <xsd:import namespace="eac52b12-2228-488c-9d59-8a93d308b64e"/>
    <xsd:import namespace="951c5514-b77c-4532-82d5-a05f2f7d58e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c52b12-2228-488c-9d59-8a93d308b6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51c5514-b77c-4532-82d5-a05f2f7d58e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file>

<file path=customXml/itemProps1.xml><?xml version="1.0" encoding="utf-8"?>
<ds:datastoreItem xmlns:ds="http://schemas.openxmlformats.org/officeDocument/2006/customXml" ds:itemID="{0D6D9A07-152D-4C43-AEF4-9B3479D91318}">
  <ds:schemaRefs>
    <ds:schemaRef ds:uri="http://schemas.openxmlformats.org/officeDocument/2006/bibliography"/>
  </ds:schemaRefs>
</ds:datastoreItem>
</file>

<file path=customXml/itemProps2.xml><?xml version="1.0" encoding="utf-8"?>
<ds:datastoreItem xmlns:ds="http://schemas.openxmlformats.org/officeDocument/2006/customXml" ds:itemID="{56D92A6B-7A4F-46DC-A08D-CDA4323E17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c52b12-2228-488c-9d59-8a93d308b64e"/>
    <ds:schemaRef ds:uri="951c5514-b77c-4532-82d5-a05f2f7d58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CF4F8F-0715-46F6-B5E1-56E199C0535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145ADE-CA12-4EC4-9249-FA8965F9012D}">
  <ds:schemaRefs>
    <ds:schemaRef ds:uri="http://schemas.microsoft.com/sharepoint/v3/contenttype/forms"/>
  </ds:schemaRefs>
</ds:datastoreItem>
</file>

<file path=customXml/itemProps5.xml><?xml version="1.0" encoding="utf-8"?>
<ds:datastoreItem xmlns:ds="http://schemas.openxmlformats.org/officeDocument/2006/customXml" ds:itemID="{B1FF6BBA-7754-4112-B8D3-49BCD820008E}">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QTQP-TEMPW</Template>
  <TotalTime>1186</TotalTime>
  <Pages>19</Pages>
  <Words>1163</Words>
  <Characters>6635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Design Document - OOAD</vt:lpstr>
    </vt:vector>
  </TitlesOfParts>
  <Manager>PMT Head</Manager>
  <Company>Cognizant Technology Solutions Pvt. Ltd.</Company>
  <LinksUpToDate>false</LinksUpToDate>
  <CharactersWithSpaces>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 OOAD</dc:title>
  <dc:subject>Application Design</dc:subject>
  <dc:creator>Cognizant Technology Solutions India Pvt. Ltd.,</dc:creator>
  <cp:keywords>Design Document (OOAD),Application Design,Template</cp:keywords>
  <cp:lastModifiedBy>Kumari, Gunjan (Cognizant)</cp:lastModifiedBy>
  <cp:revision>7</cp:revision>
  <cp:lastPrinted>2015-06-18T10:03:00Z</cp:lastPrinted>
  <dcterms:created xsi:type="dcterms:W3CDTF">2022-01-24T10:03:00Z</dcterms:created>
  <dcterms:modified xsi:type="dcterms:W3CDTF">2022-01-25T08:16:00Z</dcterms:modified>
  <cp:category>Application Develompent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ster Release Id: ">
    <vt:lpwstr>QTQP-TEMPW / 2.2.0 / 11-Aug-2015</vt:lpwstr>
  </property>
  <property fmtid="{D5CDD505-2E9C-101B-9397-08002B2CF9AE}" pid="3" name="Approver">
    <vt:lpwstr>214596;</vt:lpwstr>
  </property>
  <property fmtid="{D5CDD505-2E9C-101B-9397-08002B2CF9AE}" pid="4" name="Reviewed2On">
    <vt:lpwstr>2015-09-09T16:11:47Z</vt:lpwstr>
  </property>
  <property fmtid="{D5CDD505-2E9C-101B-9397-08002B2CF9AE}" pid="5" name="Approved2On">
    <vt:lpwstr>2015-09-09T16:11:47Z</vt:lpwstr>
  </property>
  <property fmtid="{D5CDD505-2E9C-101B-9397-08002B2CF9AE}" pid="6" name="Reviewed5On">
    <vt:lpwstr>2015-09-09T16:11:47Z</vt:lpwstr>
  </property>
  <property fmtid="{D5CDD505-2E9C-101B-9397-08002B2CF9AE}" pid="7" name="DocumentID">
    <vt:lpwstr>78881</vt:lpwstr>
  </property>
  <property fmtid="{D5CDD505-2E9C-101B-9397-08002B2CF9AE}" pid="8" name="Approved8By">
    <vt:lpwstr/>
  </property>
  <property fmtid="{D5CDD505-2E9C-101B-9397-08002B2CF9AE}" pid="9" name="Reviewed1By">
    <vt:lpwstr>219324</vt:lpwstr>
  </property>
  <property fmtid="{D5CDD505-2E9C-101B-9397-08002B2CF9AE}" pid="10" name="Reviewed8On">
    <vt:lpwstr>2015-09-09T16:11:47Z</vt:lpwstr>
  </property>
  <property fmtid="{D5CDD505-2E9C-101B-9397-08002B2CF9AE}" pid="11" name="Approved5On">
    <vt:lpwstr>2015-09-09T16:11:47Z</vt:lpwstr>
  </property>
  <property fmtid="{D5CDD505-2E9C-101B-9397-08002B2CF9AE}" pid="12" name="DocVersion">
    <vt:lpwstr/>
  </property>
  <property fmtid="{D5CDD505-2E9C-101B-9397-08002B2CF9AE}" pid="13" name="Approved1By">
    <vt:lpwstr>214596</vt:lpwstr>
  </property>
  <property fmtid="{D5CDD505-2E9C-101B-9397-08002B2CF9AE}" pid="14" name="Approved8On">
    <vt:lpwstr>2015-09-09T16:11:47Z</vt:lpwstr>
  </property>
  <property fmtid="{D5CDD505-2E9C-101B-9397-08002B2CF9AE}" pid="15" name="Reviewed4By">
    <vt:lpwstr/>
  </property>
  <property fmtid="{D5CDD505-2E9C-101B-9397-08002B2CF9AE}" pid="16" name="WorkflowGroupID">
    <vt:lpwstr>14417953060005304</vt:lpwstr>
  </property>
  <property fmtid="{D5CDD505-2E9C-101B-9397-08002B2CF9AE}" pid="17" name="WFID">
    <vt:lpwstr>14417953060015304</vt:lpwstr>
  </property>
  <property fmtid="{D5CDD505-2E9C-101B-9397-08002B2CF9AE}" pid="18" name="IsNewDoc">
    <vt:lpwstr>No</vt:lpwstr>
  </property>
  <property fmtid="{D5CDD505-2E9C-101B-9397-08002B2CF9AE}" pid="19" name="Approved4By">
    <vt:lpwstr/>
  </property>
  <property fmtid="{D5CDD505-2E9C-101B-9397-08002B2CF9AE}" pid="20" name="Reviewed7By">
    <vt:lpwstr/>
  </property>
  <property fmtid="{D5CDD505-2E9C-101B-9397-08002B2CF9AE}" pid="21" name="Reviewed1On">
    <vt:lpwstr>2015-09-09T16:42:21Z</vt:lpwstr>
  </property>
  <property fmtid="{D5CDD505-2E9C-101B-9397-08002B2CF9AE}" pid="22" name="DevlopedOn">
    <vt:lpwstr>2015-09-09T16:11:47Z</vt:lpwstr>
  </property>
  <property fmtid="{D5CDD505-2E9C-101B-9397-08002B2CF9AE}" pid="23" name="xd_ProgID">
    <vt:lpwstr/>
  </property>
  <property fmtid="{D5CDD505-2E9C-101B-9397-08002B2CF9AE}" pid="24" name="CheckedInAt">
    <vt:lpwstr>2015-09-09T16:39:24Z</vt:lpwstr>
  </property>
  <property fmtid="{D5CDD505-2E9C-101B-9397-08002B2CF9AE}" pid="25" name="Reviewer">
    <vt:lpwstr>219324;</vt:lpwstr>
  </property>
  <property fmtid="{D5CDD505-2E9C-101B-9397-08002B2CF9AE}" pid="26" name="Approved7By">
    <vt:lpwstr/>
  </property>
  <property fmtid="{D5CDD505-2E9C-101B-9397-08002B2CF9AE}" pid="27" name="Reviewed4On">
    <vt:lpwstr>2015-09-09T16:11:47Z</vt:lpwstr>
  </property>
  <property fmtid="{D5CDD505-2E9C-101B-9397-08002B2CF9AE}" pid="28" name="Reviewed7On">
    <vt:lpwstr>2015-09-09T16:11:47Z</vt:lpwstr>
  </property>
  <property fmtid="{D5CDD505-2E9C-101B-9397-08002B2CF9AE}" pid="29" name="Status">
    <vt:lpwstr>SentToRT</vt:lpwstr>
  </property>
  <property fmtid="{D5CDD505-2E9C-101B-9397-08002B2CF9AE}" pid="30" name="Approved4On">
    <vt:lpwstr>2015-09-09T16:11:47Z</vt:lpwstr>
  </property>
  <property fmtid="{D5CDD505-2E9C-101B-9397-08002B2CF9AE}" pid="31" name="Approved9On">
    <vt:lpwstr>2015-09-09T16:11:47Z</vt:lpwstr>
  </property>
  <property fmtid="{D5CDD505-2E9C-101B-9397-08002B2CF9AE}" pid="32" name="PIPDescription">
    <vt:lpwstr>Schematic Diagram can be added in design document</vt:lpwstr>
  </property>
  <property fmtid="{D5CDD505-2E9C-101B-9397-08002B2CF9AE}" pid="33" name="DocTitle">
    <vt:lpwstr/>
  </property>
  <property fmtid="{D5CDD505-2E9C-101B-9397-08002B2CF9AE}" pid="34" name="Reviewed8By">
    <vt:lpwstr/>
  </property>
  <property fmtid="{D5CDD505-2E9C-101B-9397-08002B2CF9AE}" pid="35" name="Approved5By">
    <vt:lpwstr/>
  </property>
  <property fmtid="{D5CDD505-2E9C-101B-9397-08002B2CF9AE}" pid="36" name="PIPId">
    <vt:lpwstr>5304</vt:lpwstr>
  </property>
  <property fmtid="{D5CDD505-2E9C-101B-9397-08002B2CF9AE}" pid="37" name="ProcessPackage">
    <vt:lpwstr>AD-OOAD</vt:lpwstr>
  </property>
  <property fmtid="{D5CDD505-2E9C-101B-9397-08002B2CF9AE}" pid="38" name="Reviewed3By">
    <vt:lpwstr/>
  </property>
  <property fmtid="{D5CDD505-2E9C-101B-9397-08002B2CF9AE}" pid="39" name="ReleaseTeam">
    <vt:lpwstr>320597</vt:lpwstr>
  </property>
  <property fmtid="{D5CDD505-2E9C-101B-9397-08002B2CF9AE}" pid="40" name="display_urn:schemas-microsoft-com:office:office#Editor">
    <vt:lpwstr>S, Madhumathi (Cognizant)</vt:lpwstr>
  </property>
  <property fmtid="{D5CDD505-2E9C-101B-9397-08002B2CF9AE}" pid="41" name="Approved7On">
    <vt:lpwstr>2015-09-09T16:11:47Z</vt:lpwstr>
  </property>
  <property fmtid="{D5CDD505-2E9C-101B-9397-08002B2CF9AE}" pid="42" name="ApprovalsPendingWith">
    <vt:lpwstr/>
  </property>
  <property fmtid="{D5CDD505-2E9C-101B-9397-08002B2CF9AE}" pid="43" name="Reviewed6By">
    <vt:lpwstr/>
  </property>
  <property fmtid="{D5CDD505-2E9C-101B-9397-08002B2CF9AE}" pid="44" name="Approved3By">
    <vt:lpwstr/>
  </property>
  <property fmtid="{D5CDD505-2E9C-101B-9397-08002B2CF9AE}" pid="45" name="BaseURL">
    <vt:lpwstr>inc/Docs/ApplicationDevelopment/QTAD-DDOO.doc</vt:lpwstr>
  </property>
  <property fmtid="{D5CDD505-2E9C-101B-9397-08002B2CF9AE}" pid="46" name="TemplateUrl">
    <vt:lpwstr/>
  </property>
  <property fmtid="{D5CDD505-2E9C-101B-9397-08002B2CF9AE}" pid="47" name="Reviewed10By">
    <vt:lpwstr/>
  </property>
  <property fmtid="{D5CDD505-2E9C-101B-9397-08002B2CF9AE}" pid="48" name="Approved10By">
    <vt:lpwstr/>
  </property>
  <property fmtid="{D5CDD505-2E9C-101B-9397-08002B2CF9AE}" pid="49" name="Reviewed9By">
    <vt:lpwstr/>
  </property>
  <property fmtid="{D5CDD505-2E9C-101B-9397-08002B2CF9AE}" pid="50" name="Approved6By">
    <vt:lpwstr/>
  </property>
  <property fmtid="{D5CDD505-2E9C-101B-9397-08002B2CF9AE}" pid="51" name="Reviewed3On">
    <vt:lpwstr>2015-09-09T16:11:47Z</vt:lpwstr>
  </property>
  <property fmtid="{D5CDD505-2E9C-101B-9397-08002B2CF9AE}" pid="52" name="WFAuthor">
    <vt:lpwstr>359479;</vt:lpwstr>
  </property>
  <property fmtid="{D5CDD505-2E9C-101B-9397-08002B2CF9AE}" pid="53" name="ProcessOwner">
    <vt:lpwstr>214596</vt:lpwstr>
  </property>
  <property fmtid="{D5CDD505-2E9C-101B-9397-08002B2CF9AE}" pid="54" name="ApprovedOn">
    <vt:lpwstr>2015-09-09T18:21:22Z</vt:lpwstr>
  </property>
  <property fmtid="{D5CDD505-2E9C-101B-9397-08002B2CF9AE}" pid="55" name="Approved9By">
    <vt:lpwstr/>
  </property>
  <property fmtid="{D5CDD505-2E9C-101B-9397-08002B2CF9AE}" pid="56" name="Reviewed10On">
    <vt:lpwstr>2015-09-09T16:11:47Z</vt:lpwstr>
  </property>
  <property fmtid="{D5CDD505-2E9C-101B-9397-08002B2CF9AE}" pid="57" name="ReviewsPendingWith">
    <vt:lpwstr/>
  </property>
  <property fmtid="{D5CDD505-2E9C-101B-9397-08002B2CF9AE}" pid="58" name="Approved3On">
    <vt:lpwstr>2015-09-09T16:11:47Z</vt:lpwstr>
  </property>
  <property fmtid="{D5CDD505-2E9C-101B-9397-08002B2CF9AE}" pid="59" name="IsCommon">
    <vt:lpwstr>No</vt:lpwstr>
  </property>
  <property fmtid="{D5CDD505-2E9C-101B-9397-08002B2CF9AE}" pid="60" name="Reviewed6On">
    <vt:lpwstr>2015-09-09T16:11:47Z</vt:lpwstr>
  </property>
  <property fmtid="{D5CDD505-2E9C-101B-9397-08002B2CF9AE}" pid="61" name="Reviewed9On">
    <vt:lpwstr>2015-09-09T16:11:47Z</vt:lpwstr>
  </property>
  <property fmtid="{D5CDD505-2E9C-101B-9397-08002B2CF9AE}" pid="62" name="display_urn:schemas-microsoft-com:office:office#Author">
    <vt:lpwstr>S, Madhumathi (Cognizant)</vt:lpwstr>
  </property>
  <property fmtid="{D5CDD505-2E9C-101B-9397-08002B2CF9AE}" pid="63" name="DocType">
    <vt:lpwstr>Template</vt:lpwstr>
  </property>
  <property fmtid="{D5CDD505-2E9C-101B-9397-08002B2CF9AE}" pid="64" name="Approved10On">
    <vt:lpwstr>2015-09-09T16:11:47Z</vt:lpwstr>
  </property>
  <property fmtid="{D5CDD505-2E9C-101B-9397-08002B2CF9AE}" pid="65" name="Reviewed2By">
    <vt:lpwstr/>
  </property>
  <property fmtid="{D5CDD505-2E9C-101B-9397-08002B2CF9AE}" pid="66" name="Approved6On">
    <vt:lpwstr>2015-09-09T16:11:47Z</vt:lpwstr>
  </property>
  <property fmtid="{D5CDD505-2E9C-101B-9397-08002B2CF9AE}" pid="67" name="Approved2By">
    <vt:lpwstr/>
  </property>
  <property fmtid="{D5CDD505-2E9C-101B-9397-08002B2CF9AE}" pid="68" name="RTDocVersion">
    <vt:lpwstr/>
  </property>
  <property fmtid="{D5CDD505-2E9C-101B-9397-08002B2CF9AE}" pid="69" name="Reviewed5By">
    <vt:lpwstr/>
  </property>
  <property fmtid="{D5CDD505-2E9C-101B-9397-08002B2CF9AE}" pid="70" name="WFDocName">
    <vt:lpwstr/>
  </property>
  <property fmtid="{D5CDD505-2E9C-101B-9397-08002B2CF9AE}" pid="71" name="IsRestricted">
    <vt:lpwstr>No</vt:lpwstr>
  </property>
</Properties>
</file>